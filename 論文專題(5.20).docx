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0E42F1" w:rsidRDefault="007E59CE" w:rsidP="009D53C5">
      <w:pPr>
        <w:pStyle w:val="a4"/>
        <w:adjustRightInd/>
        <w:spacing w:line="480" w:lineRule="auto"/>
        <w:jc w:val="center"/>
        <w:rPr>
          <w:rFonts w:ascii="Times New Roman" w:hAnsi="Times New Roman"/>
          <w:b/>
          <w:bCs/>
          <w:color w:val="080808"/>
          <w:kern w:val="16"/>
          <w:sz w:val="40"/>
          <w:szCs w:val="40"/>
        </w:rPr>
      </w:pPr>
      <w:bookmarkStart w:id="0" w:name="_Hlk122794324"/>
      <w:bookmarkEnd w:id="0"/>
      <w:r w:rsidRPr="000E42F1">
        <w:rPr>
          <w:rFonts w:ascii="Times New Roman" w:hAnsi="Times New Roman" w:hint="eastAsia"/>
          <w:b/>
          <w:bCs/>
          <w:color w:val="080808"/>
          <w:kern w:val="16"/>
          <w:sz w:val="40"/>
          <w:szCs w:val="40"/>
        </w:rPr>
        <w:t>中</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國</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文</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化</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大</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學</w:t>
      </w:r>
    </w:p>
    <w:p w14:paraId="5917CAFC"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工</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程</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學</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p>
    <w:p w14:paraId="00D313D8"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統</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專</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題</w:t>
      </w:r>
    </w:p>
    <w:p w14:paraId="54FF14C1" w14:textId="77777777" w:rsidR="007E59CE" w:rsidRPr="009D2D9E" w:rsidRDefault="007E59CE" w:rsidP="009D53C5">
      <w:pPr>
        <w:spacing w:line="480" w:lineRule="auto"/>
        <w:jc w:val="center"/>
        <w:rPr>
          <w:rFonts w:ascii="Times New Roman" w:eastAsia="標楷體" w:hAnsi="Times New Roman"/>
          <w:b/>
          <w:bCs/>
          <w:sz w:val="28"/>
          <w:szCs w:val="28"/>
        </w:rPr>
      </w:pPr>
    </w:p>
    <w:p w14:paraId="5484C7EA" w14:textId="77777777" w:rsidR="005D6D9D" w:rsidRPr="009D2D9E" w:rsidRDefault="005D6D9D" w:rsidP="009D53C5">
      <w:pPr>
        <w:spacing w:line="480" w:lineRule="auto"/>
        <w:jc w:val="center"/>
        <w:rPr>
          <w:rFonts w:ascii="Times New Roman" w:eastAsia="標楷體" w:hAnsi="Times New Roman"/>
          <w:b/>
          <w:bCs/>
          <w:sz w:val="28"/>
          <w:szCs w:val="28"/>
        </w:rPr>
      </w:pPr>
    </w:p>
    <w:p w14:paraId="58CC235A" w14:textId="5BE74720" w:rsidR="007E59CE" w:rsidRPr="009D2D9E" w:rsidRDefault="007E59CE" w:rsidP="009D53C5">
      <w:pPr>
        <w:spacing w:line="480" w:lineRule="auto"/>
        <w:jc w:val="center"/>
        <w:rPr>
          <w:rFonts w:ascii="Times New Roman" w:eastAsia="標楷體" w:hAnsi="Times New Roman"/>
          <w:b/>
          <w:bCs/>
          <w:sz w:val="28"/>
          <w:szCs w:val="28"/>
        </w:rPr>
      </w:pPr>
    </w:p>
    <w:p w14:paraId="52A06FF0" w14:textId="17A65405" w:rsidR="00C61C2D" w:rsidRPr="009D2D9E" w:rsidRDefault="00C61C2D" w:rsidP="009D53C5">
      <w:pPr>
        <w:spacing w:line="480" w:lineRule="auto"/>
        <w:jc w:val="center"/>
        <w:rPr>
          <w:rFonts w:ascii="Times New Roman" w:eastAsia="標楷體" w:hAnsi="Times New Roman"/>
          <w:b/>
          <w:bCs/>
          <w:sz w:val="28"/>
          <w:szCs w:val="28"/>
        </w:rPr>
      </w:pPr>
    </w:p>
    <w:p w14:paraId="7B26C1B2" w14:textId="03C4ADC1" w:rsidR="00C61C2D" w:rsidRPr="0057159B" w:rsidRDefault="007F5CB6" w:rsidP="0057159B">
      <w:pPr>
        <w:spacing w:beforeLines="100" w:before="360" w:afterLines="100" w:after="360" w:line="480" w:lineRule="auto"/>
        <w:jc w:val="center"/>
        <w:rPr>
          <w:rFonts w:ascii="Times New Roman" w:eastAsia="標楷體" w:hAnsi="Times New Roman"/>
          <w:b/>
          <w:bCs/>
          <w:sz w:val="48"/>
          <w:szCs w:val="48"/>
        </w:rPr>
      </w:pPr>
      <w:r w:rsidRPr="005705B2">
        <w:rPr>
          <w:rFonts w:ascii="Times New Roman" w:eastAsia="標楷體" w:hAnsi="Times New Roman" w:hint="eastAsia"/>
          <w:b/>
          <w:bCs/>
          <w:sz w:val="48"/>
          <w:szCs w:val="48"/>
        </w:rPr>
        <w:t>糖尿病視網膜病變辨識系統</w:t>
      </w:r>
    </w:p>
    <w:p w14:paraId="1666CCFE" w14:textId="6FF337CE" w:rsidR="007E59CE" w:rsidRPr="009D2D9E" w:rsidRDefault="007E59CE" w:rsidP="009D53C5">
      <w:pPr>
        <w:spacing w:line="480" w:lineRule="auto"/>
        <w:jc w:val="center"/>
        <w:rPr>
          <w:rFonts w:ascii="Times New Roman" w:eastAsia="標楷體" w:hAnsi="Times New Roman"/>
          <w:b/>
          <w:bCs/>
          <w:sz w:val="28"/>
          <w:szCs w:val="28"/>
        </w:rPr>
      </w:pPr>
    </w:p>
    <w:p w14:paraId="0193F5F4" w14:textId="77777777" w:rsidR="0021228E" w:rsidRDefault="0021228E" w:rsidP="009D53C5">
      <w:pPr>
        <w:spacing w:line="480" w:lineRule="auto"/>
        <w:jc w:val="center"/>
        <w:rPr>
          <w:rFonts w:ascii="Times New Roman" w:eastAsia="標楷體" w:hAnsi="Times New Roman"/>
          <w:b/>
          <w:bCs/>
          <w:sz w:val="28"/>
          <w:szCs w:val="28"/>
        </w:rPr>
        <w:sectPr w:rsidR="0021228E" w:rsidSect="0021228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0" w:footer="454" w:gutter="0"/>
          <w:pgNumType w:fmt="upperRoman" w:start="1"/>
          <w:cols w:space="425"/>
          <w:titlePg/>
          <w:docGrid w:type="lines" w:linePitch="360"/>
        </w:sectPr>
      </w:pPr>
    </w:p>
    <w:p w14:paraId="60B0D012" w14:textId="7A2B34A7" w:rsidR="00C61C2D" w:rsidRPr="009D2D9E" w:rsidRDefault="00C61C2D" w:rsidP="009D53C5">
      <w:pPr>
        <w:spacing w:line="480" w:lineRule="auto"/>
        <w:jc w:val="center"/>
        <w:rPr>
          <w:rFonts w:ascii="Times New Roman" w:eastAsia="標楷體" w:hAnsi="Times New Roman"/>
          <w:b/>
          <w:bCs/>
          <w:sz w:val="28"/>
          <w:szCs w:val="28"/>
        </w:rPr>
      </w:pPr>
    </w:p>
    <w:p w14:paraId="1A611E53" w14:textId="77777777" w:rsidR="00C25D5C" w:rsidRPr="009D2D9E" w:rsidRDefault="00C25D5C" w:rsidP="009D53C5">
      <w:pPr>
        <w:spacing w:line="480" w:lineRule="auto"/>
        <w:jc w:val="center"/>
        <w:rPr>
          <w:rFonts w:ascii="Times New Roman" w:eastAsia="標楷體" w:hAnsi="Times New Roman"/>
          <w:b/>
          <w:bCs/>
          <w:sz w:val="28"/>
          <w:szCs w:val="28"/>
        </w:rPr>
      </w:pPr>
    </w:p>
    <w:p w14:paraId="392D85F7" w14:textId="77777777" w:rsidR="00733B34" w:rsidRPr="009D2D9E" w:rsidRDefault="00733B34" w:rsidP="009D53C5">
      <w:pPr>
        <w:spacing w:line="480" w:lineRule="auto"/>
        <w:jc w:val="center"/>
        <w:rPr>
          <w:rFonts w:ascii="Times New Roman" w:eastAsia="標楷體" w:hAnsi="Times New Roman"/>
          <w:b/>
          <w:bCs/>
          <w:sz w:val="28"/>
          <w:szCs w:val="28"/>
        </w:rPr>
      </w:pPr>
    </w:p>
    <w:p w14:paraId="00D2F555" w14:textId="748A8E2F" w:rsidR="007E59CE" w:rsidRPr="005705B2"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學</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生：</w:t>
      </w:r>
      <w:r w:rsidR="007F5CB6" w:rsidRPr="005705B2">
        <w:rPr>
          <w:rFonts w:ascii="Times New Roman" w:eastAsia="標楷體" w:hAnsi="Times New Roman" w:hint="eastAsia"/>
          <w:b/>
          <w:bCs/>
          <w:sz w:val="40"/>
          <w:szCs w:val="40"/>
        </w:rPr>
        <w:t>俞</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華</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鈴</w:t>
      </w:r>
    </w:p>
    <w:p w14:paraId="381A752D" w14:textId="574375C2" w:rsidR="007E59CE"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李</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馥</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彤</w:t>
      </w:r>
    </w:p>
    <w:p w14:paraId="19FD1582" w14:textId="52097B8D" w:rsidR="00C61C2D"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ED1249" w:rsidRPr="005705B2">
        <w:rPr>
          <w:rFonts w:ascii="Times New Roman" w:eastAsia="標楷體" w:hAnsi="Times New Roman" w:hint="eastAsia"/>
          <w:b/>
          <w:bCs/>
          <w:sz w:val="40"/>
          <w:szCs w:val="40"/>
        </w:rPr>
        <w:t>林</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永</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泰</w:t>
      </w:r>
    </w:p>
    <w:p w14:paraId="7C92844B" w14:textId="533FEF8D" w:rsidR="004509DD"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指導教授：林</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世</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崧</w:t>
      </w:r>
    </w:p>
    <w:p w14:paraId="6AF7177D" w14:textId="77777777" w:rsidR="0057159B" w:rsidRPr="005705B2" w:rsidRDefault="0057159B" w:rsidP="009D53C5">
      <w:pPr>
        <w:spacing w:line="480" w:lineRule="auto"/>
        <w:jc w:val="center"/>
        <w:rPr>
          <w:rFonts w:ascii="Times New Roman" w:eastAsia="標楷體" w:hAnsi="Times New Roman"/>
          <w:b/>
          <w:bCs/>
          <w:sz w:val="40"/>
          <w:szCs w:val="40"/>
        </w:rPr>
      </w:pPr>
    </w:p>
    <w:p w14:paraId="01C3E9BA" w14:textId="77777777" w:rsidR="0021228E" w:rsidRDefault="007E59C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r w:rsidRPr="005705B2">
        <w:rPr>
          <w:rFonts w:ascii="Times New Roman" w:eastAsia="標楷體" w:hAnsi="Times New Roman" w:hint="eastAsia"/>
          <w:b/>
          <w:bCs/>
          <w:sz w:val="40"/>
          <w:szCs w:val="40"/>
        </w:rPr>
        <w:t>中</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華</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民</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國</w:t>
      </w:r>
      <w:r w:rsidRPr="005705B2">
        <w:rPr>
          <w:rFonts w:ascii="Times New Roman" w:eastAsia="標楷體" w:hAnsi="Times New Roman" w:hint="eastAsia"/>
          <w:b/>
          <w:bCs/>
          <w:sz w:val="40"/>
          <w:szCs w:val="40"/>
        </w:rPr>
        <w:t xml:space="preserve"> 11</w:t>
      </w:r>
      <w:r w:rsidR="007F5CB6" w:rsidRPr="005705B2">
        <w:rPr>
          <w:rFonts w:ascii="Times New Roman" w:eastAsia="標楷體" w:hAnsi="Times New Roman" w:hint="eastAsia"/>
          <w:b/>
          <w:bCs/>
          <w:sz w:val="40"/>
          <w:szCs w:val="40"/>
        </w:rPr>
        <w:t>4</w:t>
      </w:r>
      <w:r w:rsidR="0059072F"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年</w:t>
      </w:r>
      <w:r w:rsidR="00246C79"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5</w:t>
      </w:r>
      <w:r w:rsidR="00246C79"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月</w:t>
      </w:r>
      <w:bookmarkStart w:id="1" w:name="_Hlk119585473"/>
    </w:p>
    <w:p w14:paraId="1CE60508" w14:textId="77777777" w:rsidR="0021228E" w:rsidRDefault="0021228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p>
    <w:p w14:paraId="3F5D4FA7" w14:textId="59D5450C" w:rsidR="009A7D04" w:rsidRPr="005705B2" w:rsidRDefault="009A7D04" w:rsidP="009D53C5">
      <w:pPr>
        <w:widowControl w:val="0"/>
        <w:spacing w:line="480" w:lineRule="auto"/>
        <w:jc w:val="center"/>
        <w:rPr>
          <w:rFonts w:ascii="Times New Roman" w:eastAsia="標楷體" w:hAnsi="Times New Roman"/>
          <w:b/>
          <w:bCs/>
          <w:sz w:val="40"/>
          <w:szCs w:val="40"/>
        </w:rPr>
        <w:sectPr w:rsidR="009A7D04" w:rsidRPr="005705B2" w:rsidSect="0021228E">
          <w:type w:val="continuous"/>
          <w:pgSz w:w="11906" w:h="16838"/>
          <w:pgMar w:top="1440" w:right="1800" w:bottom="1440" w:left="1800" w:header="851" w:footer="992" w:gutter="0"/>
          <w:pgNumType w:fmt="upperRoman" w:start="1"/>
          <w:cols w:space="425"/>
          <w:titlePg/>
          <w:docGrid w:type="lines" w:linePitch="360"/>
        </w:sectPr>
      </w:pPr>
    </w:p>
    <w:p w14:paraId="44EAFD94" w14:textId="7CC3F1EA" w:rsidR="00256E91" w:rsidRPr="005705B2" w:rsidRDefault="007F5CB6" w:rsidP="009D53C5">
      <w:pPr>
        <w:spacing w:afterLines="50" w:after="180" w:line="480" w:lineRule="exact"/>
        <w:jc w:val="center"/>
        <w:rPr>
          <w:rFonts w:ascii="Times New Roman" w:eastAsia="標楷體" w:hAnsi="Times New Roman"/>
          <w:b/>
          <w:bCs/>
          <w:sz w:val="36"/>
          <w:szCs w:val="36"/>
        </w:rPr>
      </w:pPr>
      <w:r w:rsidRPr="005705B2">
        <w:rPr>
          <w:rFonts w:ascii="Times New Roman" w:eastAsia="標楷體" w:hAnsi="Times New Roman" w:hint="eastAsia"/>
          <w:b/>
          <w:bCs/>
          <w:sz w:val="36"/>
          <w:szCs w:val="36"/>
        </w:rPr>
        <w:lastRenderedPageBreak/>
        <w:t>糖尿病視網膜病變辨識系統</w:t>
      </w:r>
    </w:p>
    <w:p w14:paraId="060EE957" w14:textId="21579754"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專題學生</w:t>
      </w:r>
      <w:r w:rsidRPr="005705B2">
        <w:rPr>
          <w:rFonts w:ascii="Times New Roman" w:eastAsia="標楷體" w:hAnsi="Times New Roman" w:cs="Times New Roman" w:hint="eastAsia"/>
          <w:b/>
          <w:bCs/>
          <w:kern w:val="16"/>
          <w:sz w:val="32"/>
          <w:szCs w:val="32"/>
        </w:rPr>
        <w:t>：</w:t>
      </w:r>
      <w:r w:rsidR="007F5CB6" w:rsidRPr="005705B2">
        <w:rPr>
          <w:rFonts w:ascii="Times New Roman" w:eastAsia="標楷體" w:hAnsi="Times New Roman" w:cs="Times New Roman" w:hint="eastAsia"/>
          <w:b/>
          <w:bCs/>
          <w:kern w:val="16"/>
          <w:sz w:val="32"/>
          <w:szCs w:val="32"/>
        </w:rPr>
        <w:t>俞華鈴、李馥彤、林永泰</w:t>
      </w:r>
    </w:p>
    <w:p w14:paraId="051A6887" w14:textId="77777777"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指導教授</w:t>
      </w:r>
      <w:r w:rsidRPr="005705B2">
        <w:rPr>
          <w:rFonts w:ascii="Times New Roman" w:eastAsia="標楷體" w:hAnsi="Times New Roman" w:cs="Times New Roman" w:hint="eastAsia"/>
          <w:b/>
          <w:bCs/>
          <w:kern w:val="16"/>
          <w:sz w:val="32"/>
          <w:szCs w:val="32"/>
        </w:rPr>
        <w:t>：林世崧</w:t>
      </w:r>
      <w:r w:rsidRPr="005705B2">
        <w:rPr>
          <w:rFonts w:ascii="Times New Roman" w:eastAsia="標楷體" w:hAnsi="Times New Roman" w:cs="Times New Roman" w:hint="eastAsia"/>
          <w:b/>
          <w:bCs/>
          <w:kern w:val="16"/>
          <w:sz w:val="32"/>
          <w:szCs w:val="32"/>
        </w:rPr>
        <w:t xml:space="preserve"> </w:t>
      </w:r>
      <w:r w:rsidR="00CB4197" w:rsidRPr="005705B2">
        <w:rPr>
          <w:rFonts w:ascii="Times New Roman" w:eastAsia="標楷體" w:hAnsi="Times New Roman" w:cs="Times New Roman" w:hint="eastAsia"/>
          <w:b/>
          <w:bCs/>
          <w:kern w:val="16"/>
          <w:sz w:val="32"/>
          <w:szCs w:val="32"/>
        </w:rPr>
        <w:t>博士</w:t>
      </w:r>
    </w:p>
    <w:p w14:paraId="6128C62D" w14:textId="77777777" w:rsidR="00256E91" w:rsidRPr="009D2D9E" w:rsidRDefault="00256E91" w:rsidP="009D53C5">
      <w:pPr>
        <w:spacing w:afterLines="50" w:after="180" w:line="480" w:lineRule="exact"/>
        <w:jc w:val="center"/>
        <w:rPr>
          <w:rFonts w:ascii="Times New Roman" w:eastAsia="標楷體" w:hAnsi="Times New Roman" w:cs="Times New Roman"/>
          <w:b/>
          <w:bCs/>
          <w:kern w:val="16"/>
          <w:sz w:val="28"/>
          <w:szCs w:val="28"/>
        </w:rPr>
      </w:pPr>
      <w:r w:rsidRPr="009D2D9E">
        <w:rPr>
          <w:rFonts w:ascii="Times New Roman" w:eastAsia="標楷體" w:hAnsi="Times New Roman" w:cs="Times New Roman" w:hint="eastAsia"/>
          <w:b/>
          <w:bCs/>
          <w:kern w:val="16"/>
          <w:sz w:val="28"/>
          <w:szCs w:val="28"/>
        </w:rPr>
        <w:t>中國文化大學</w:t>
      </w:r>
      <w:r w:rsidRPr="009D2D9E">
        <w:rPr>
          <w:rFonts w:ascii="Times New Roman" w:eastAsia="標楷體" w:hAnsi="Times New Roman" w:cs="Times New Roman" w:hint="eastAsia"/>
          <w:b/>
          <w:bCs/>
          <w:kern w:val="16"/>
          <w:sz w:val="28"/>
          <w:szCs w:val="28"/>
        </w:rPr>
        <w:t xml:space="preserve"> </w:t>
      </w:r>
      <w:r w:rsidRPr="009D2D9E">
        <w:rPr>
          <w:rFonts w:ascii="Times New Roman" w:eastAsia="標楷體" w:hAnsi="Times New Roman" w:cs="Times New Roman" w:hint="eastAsia"/>
          <w:b/>
          <w:bCs/>
          <w:kern w:val="16"/>
          <w:sz w:val="28"/>
          <w:szCs w:val="28"/>
        </w:rPr>
        <w:t>資訊工程學系</w:t>
      </w:r>
    </w:p>
    <w:p w14:paraId="7447A2F5" w14:textId="77777777" w:rsidR="00BF04C0" w:rsidRPr="005705B2" w:rsidRDefault="00256E91" w:rsidP="001306BF">
      <w:pPr>
        <w:pStyle w:val="1"/>
        <w:spacing w:before="0" w:after="0" w:line="360" w:lineRule="auto"/>
        <w:jc w:val="center"/>
        <w:rPr>
          <w:rFonts w:ascii="Times New Roman" w:eastAsia="標楷體" w:hAnsi="Times New Roman"/>
          <w:sz w:val="32"/>
          <w:szCs w:val="32"/>
        </w:rPr>
      </w:pPr>
      <w:bookmarkStart w:id="2" w:name="_Toc184761115"/>
      <w:bookmarkStart w:id="3" w:name="_Toc198636303"/>
      <w:r w:rsidRPr="005705B2">
        <w:rPr>
          <w:rFonts w:ascii="Times New Roman" w:eastAsia="標楷體" w:hAnsi="Times New Roman" w:hint="eastAsia"/>
          <w:sz w:val="32"/>
          <w:szCs w:val="32"/>
        </w:rPr>
        <w:t>摘要</w:t>
      </w:r>
      <w:bookmarkEnd w:id="2"/>
      <w:bookmarkEnd w:id="3"/>
    </w:p>
    <w:p w14:paraId="7B437F72" w14:textId="61C87406" w:rsidR="00792E94" w:rsidRPr="009D2D9E" w:rsidRDefault="007F5CB6" w:rsidP="009D53C5">
      <w:pPr>
        <w:spacing w:after="120" w:line="360" w:lineRule="auto"/>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眼底影像作為輸入，最終目標為提供一個可實際應用於初步篩檢的輔助診斷系統，降低病患視力喪失的風險，並減輕後續醫療負擔。</w:t>
      </w:r>
    </w:p>
    <w:p w14:paraId="677D2EB9" w14:textId="77777777" w:rsidR="00792E94" w:rsidRPr="009D2D9E" w:rsidRDefault="00792E94" w:rsidP="00792E94">
      <w:pPr>
        <w:spacing w:after="120" w:line="360" w:lineRule="auto"/>
        <w:ind w:left="1218" w:hangingChars="435" w:hanging="1218"/>
        <w:jc w:val="both"/>
        <w:rPr>
          <w:rFonts w:ascii="Times New Roman" w:eastAsia="標楷體" w:hAnsi="Times New Roman"/>
          <w:bCs/>
          <w:sz w:val="28"/>
          <w:szCs w:val="28"/>
        </w:rPr>
      </w:pPr>
    </w:p>
    <w:p w14:paraId="6EA7DE20" w14:textId="77777777" w:rsidR="00C61C2D" w:rsidRPr="009D2D9E" w:rsidRDefault="00C61C2D" w:rsidP="00C80FB5">
      <w:pPr>
        <w:spacing w:line="480" w:lineRule="exact"/>
        <w:ind w:left="1218" w:hangingChars="435" w:hanging="1218"/>
        <w:jc w:val="both"/>
        <w:rPr>
          <w:rFonts w:ascii="Times New Roman" w:eastAsia="標楷體" w:hAnsi="Times New Roman"/>
          <w:bCs/>
          <w:sz w:val="28"/>
          <w:szCs w:val="28"/>
        </w:rPr>
      </w:pPr>
    </w:p>
    <w:p w14:paraId="4B8E58AA" w14:textId="77777777" w:rsidR="00994004" w:rsidRPr="009D2D9E" w:rsidRDefault="00994004" w:rsidP="00C80FB5">
      <w:pPr>
        <w:spacing w:line="480" w:lineRule="exact"/>
        <w:ind w:left="1218" w:hangingChars="435" w:hanging="1218"/>
        <w:jc w:val="both"/>
        <w:rPr>
          <w:rFonts w:ascii="Times New Roman" w:eastAsia="標楷體" w:hAnsi="Times New Roman"/>
          <w:bCs/>
          <w:sz w:val="28"/>
          <w:szCs w:val="28"/>
        </w:rPr>
      </w:pPr>
    </w:p>
    <w:p w14:paraId="497FC6F5" w14:textId="77777777" w:rsidR="003025E3" w:rsidRPr="009D2D9E" w:rsidRDefault="003025E3" w:rsidP="00ED1249">
      <w:pPr>
        <w:spacing w:after="120" w:line="360" w:lineRule="auto"/>
        <w:ind w:left="1218" w:hangingChars="435" w:hanging="1218"/>
        <w:jc w:val="both"/>
        <w:rPr>
          <w:rFonts w:ascii="Times New Roman" w:eastAsia="標楷體" w:hAnsi="Times New Roman"/>
          <w:bCs/>
          <w:sz w:val="28"/>
          <w:szCs w:val="28"/>
        </w:rPr>
      </w:pPr>
    </w:p>
    <w:p w14:paraId="4D27B3F7" w14:textId="77777777" w:rsidR="00B4008A" w:rsidRPr="009D2D9E" w:rsidRDefault="00B4008A" w:rsidP="00ED1249">
      <w:pPr>
        <w:spacing w:after="120" w:line="360" w:lineRule="auto"/>
        <w:ind w:left="1218" w:hangingChars="435" w:hanging="1218"/>
        <w:jc w:val="both"/>
        <w:rPr>
          <w:rFonts w:ascii="Times New Roman" w:eastAsia="標楷體" w:hAnsi="Times New Roman"/>
          <w:bCs/>
          <w:sz w:val="28"/>
          <w:szCs w:val="28"/>
        </w:rPr>
      </w:pPr>
    </w:p>
    <w:p w14:paraId="4A745D30" w14:textId="2E8EE6DF" w:rsidR="00792E94" w:rsidRPr="009D2D9E" w:rsidRDefault="00792E94" w:rsidP="00BE27F7">
      <w:pPr>
        <w:spacing w:after="360"/>
        <w:ind w:left="1205" w:hangingChars="430" w:hanging="1205"/>
        <w:jc w:val="both"/>
        <w:rPr>
          <w:rFonts w:ascii="Times New Roman" w:eastAsia="標楷體" w:hAnsi="Times New Roman"/>
          <w:bCs/>
          <w:sz w:val="28"/>
          <w:szCs w:val="28"/>
        </w:rPr>
      </w:pPr>
      <w:r w:rsidRPr="009D2D9E">
        <w:rPr>
          <w:rFonts w:ascii="Times New Roman" w:eastAsia="標楷體" w:hAnsi="Times New Roman" w:hint="eastAsia"/>
          <w:b/>
          <w:sz w:val="28"/>
          <w:szCs w:val="28"/>
        </w:rPr>
        <w:t>關鍵詞：</w:t>
      </w:r>
      <w:r w:rsidR="003565B5" w:rsidRPr="009D2D9E">
        <w:rPr>
          <w:rFonts w:ascii="Times New Roman" w:eastAsia="標楷體" w:hAnsi="Times New Roman" w:hint="eastAsia"/>
          <w:bCs/>
          <w:sz w:val="28"/>
          <w:szCs w:val="28"/>
        </w:rPr>
        <w:t>深度學習、卷積神經網路、資料前處理與增強、影像辨識</w:t>
      </w:r>
    </w:p>
    <w:p w14:paraId="66409863" w14:textId="558B4DC0" w:rsidR="00ED1249" w:rsidRPr="009D2D9E" w:rsidRDefault="00792E94" w:rsidP="005E1E60">
      <w:pPr>
        <w:spacing w:beforeLines="50" w:before="180" w:line="360" w:lineRule="auto"/>
        <w:jc w:val="right"/>
        <w:rPr>
          <w:rFonts w:ascii="Times New Roman" w:eastAsia="標楷體" w:hAnsi="Times New Roman"/>
          <w:bCs/>
          <w:sz w:val="28"/>
          <w:szCs w:val="28"/>
        </w:rPr>
      </w:pPr>
      <w:r w:rsidRPr="009D2D9E">
        <w:rPr>
          <w:rFonts w:ascii="Times New Roman" w:eastAsia="標楷體" w:hAnsi="Times New Roman" w:hint="eastAsia"/>
          <w:bCs/>
          <w:sz w:val="28"/>
          <w:szCs w:val="28"/>
        </w:rPr>
        <w:t>指導教授</w:t>
      </w:r>
      <w:r w:rsidRPr="009D2D9E">
        <w:rPr>
          <w:rFonts w:ascii="Times New Roman" w:eastAsia="標楷體" w:hAnsi="Times New Roman" w:hint="eastAsia"/>
          <w:bCs/>
          <w:sz w:val="28"/>
          <w:szCs w:val="28"/>
        </w:rPr>
        <w:t>_______________(</w:t>
      </w:r>
      <w:r w:rsidRPr="009D2D9E">
        <w:rPr>
          <w:rFonts w:ascii="Times New Roman" w:eastAsia="標楷體" w:hAnsi="Times New Roman" w:hint="eastAsia"/>
          <w:bCs/>
          <w:sz w:val="28"/>
          <w:szCs w:val="28"/>
        </w:rPr>
        <w:t>簽名</w:t>
      </w:r>
      <w:r w:rsidRPr="009D2D9E">
        <w:rPr>
          <w:rFonts w:ascii="Times New Roman" w:eastAsia="標楷體" w:hAnsi="Times New Roman" w:hint="eastAsia"/>
          <w:bCs/>
          <w:sz w:val="28"/>
          <w:szCs w:val="28"/>
        </w:rPr>
        <w:t>)</w:t>
      </w:r>
    </w:p>
    <w:bookmarkEnd w:id="1" w:displacedByCustomXml="next"/>
    <w:bookmarkStart w:id="4" w:name="_Toc198636304" w:displacedByCustomXml="next"/>
    <w:sdt>
      <w:sdtPr>
        <w:rPr>
          <w:rFonts w:ascii="Times New Roman" w:eastAsia="標楷體" w:hAnsi="Times New Roman" w:cstheme="minorBidi"/>
          <w:b/>
          <w:color w:val="auto"/>
          <w:kern w:val="2"/>
          <w:sz w:val="40"/>
          <w:szCs w:val="40"/>
          <w:lang w:val="zh-TW"/>
        </w:rPr>
        <w:id w:val="-930047334"/>
        <w:docPartObj>
          <w:docPartGallery w:val="Table of Contents"/>
          <w:docPartUnique/>
        </w:docPartObj>
      </w:sdtPr>
      <w:sdtEndPr>
        <w:rPr>
          <w:b w:val="0"/>
          <w:bCs/>
          <w:sz w:val="24"/>
          <w:szCs w:val="28"/>
        </w:rPr>
      </w:sdtEndPr>
      <w:sdtContent>
        <w:p w14:paraId="3D14CBBB" w14:textId="750C46B8" w:rsidR="00B869C5" w:rsidRPr="009D2D9E" w:rsidRDefault="00B869C5" w:rsidP="00940018">
          <w:pPr>
            <w:pStyle w:val="a6"/>
            <w:spacing w:beforeLines="100" w:before="360" w:afterLines="100" w:after="360" w:line="240" w:lineRule="auto"/>
            <w:jc w:val="center"/>
            <w:outlineLvl w:val="0"/>
            <w:rPr>
              <w:rStyle w:val="10"/>
              <w:rFonts w:ascii="Times New Roman" w:eastAsia="標楷體" w:hAnsi="Times New Roman"/>
              <w:bCs w:val="0"/>
              <w:color w:val="000000" w:themeColor="text1"/>
              <w:sz w:val="40"/>
              <w:szCs w:val="40"/>
            </w:rPr>
          </w:pPr>
          <w:r w:rsidRPr="009D2D9E">
            <w:rPr>
              <w:rStyle w:val="10"/>
              <w:rFonts w:ascii="Times New Roman" w:eastAsia="標楷體" w:hAnsi="Times New Roman"/>
              <w:bCs w:val="0"/>
              <w:color w:val="000000" w:themeColor="text1"/>
              <w:sz w:val="40"/>
              <w:szCs w:val="40"/>
            </w:rPr>
            <w:t>目</w:t>
          </w:r>
          <w:r w:rsidR="009D2D9E">
            <w:rPr>
              <w:rStyle w:val="10"/>
              <w:rFonts w:ascii="Times New Roman" w:eastAsia="標楷體" w:hAnsi="Times New Roman" w:hint="eastAsia"/>
              <w:bCs w:val="0"/>
              <w:color w:val="000000" w:themeColor="text1"/>
              <w:sz w:val="40"/>
              <w:szCs w:val="40"/>
            </w:rPr>
            <w:t xml:space="preserve"> </w:t>
          </w:r>
          <w:r w:rsidRPr="009D2D9E">
            <w:rPr>
              <w:rStyle w:val="10"/>
              <w:rFonts w:ascii="Times New Roman" w:eastAsia="標楷體" w:hAnsi="Times New Roman"/>
              <w:bCs w:val="0"/>
              <w:color w:val="000000" w:themeColor="text1"/>
              <w:sz w:val="40"/>
              <w:szCs w:val="40"/>
            </w:rPr>
            <w:t>錄</w:t>
          </w:r>
          <w:bookmarkEnd w:id="4"/>
        </w:p>
        <w:p w14:paraId="7DD5B312" w14:textId="30339852" w:rsidR="00911B56" w:rsidRPr="000E42F1" w:rsidRDefault="00B869C5" w:rsidP="00A82BDD">
          <w:pPr>
            <w:pStyle w:val="11"/>
            <w:rPr>
              <w:rFonts w:ascii="Times New Roman" w:eastAsia="標楷體" w:hAnsi="Times New Roman" w:cstheme="minorBidi"/>
              <w:noProof/>
              <w:kern w:val="2"/>
              <w:szCs w:val="24"/>
              <w14:ligatures w14:val="standardContextual"/>
            </w:rPr>
          </w:pPr>
          <w:r w:rsidRPr="000E42F1">
            <w:rPr>
              <w:rFonts w:ascii="Times New Roman" w:eastAsia="標楷體" w:hAnsi="Times New Roman"/>
              <w:bCs/>
              <w:szCs w:val="28"/>
            </w:rPr>
            <w:fldChar w:fldCharType="begin"/>
          </w:r>
          <w:r w:rsidRPr="000E42F1">
            <w:rPr>
              <w:rFonts w:ascii="Times New Roman" w:eastAsia="標楷體" w:hAnsi="Times New Roman"/>
              <w:bCs/>
              <w:szCs w:val="28"/>
            </w:rPr>
            <w:instrText xml:space="preserve"> TOC \o "1-3" \h \z \u </w:instrText>
          </w:r>
          <w:r w:rsidRPr="000E42F1">
            <w:rPr>
              <w:rFonts w:ascii="Times New Roman" w:eastAsia="標楷體" w:hAnsi="Times New Roman"/>
              <w:bCs/>
              <w:szCs w:val="28"/>
            </w:rPr>
            <w:fldChar w:fldCharType="separate"/>
          </w:r>
          <w:hyperlink w:anchor="_Toc198636303" w:history="1">
            <w:r w:rsidR="00911B56" w:rsidRPr="000E42F1">
              <w:rPr>
                <w:rStyle w:val="a8"/>
                <w:rFonts w:ascii="Times New Roman" w:eastAsia="標楷體" w:hAnsi="Times New Roman" w:hint="eastAsia"/>
                <w:noProof/>
                <w:sz w:val="28"/>
                <w:u w:val="none"/>
              </w:rPr>
              <w:t>摘</w:t>
            </w:r>
            <w:r w:rsidR="00ED46B9" w:rsidRPr="000E42F1">
              <w:rPr>
                <w:rStyle w:val="a8"/>
                <w:rFonts w:ascii="Times New Roman" w:eastAsia="標楷體" w:hAnsi="Times New Roman" w:hint="eastAsia"/>
                <w:noProof/>
                <w:sz w:val="28"/>
                <w:u w:val="none"/>
              </w:rPr>
              <w:t xml:space="preserve"> </w:t>
            </w:r>
            <w:r w:rsidR="00911B56" w:rsidRPr="000E42F1">
              <w:rPr>
                <w:rStyle w:val="a8"/>
                <w:rFonts w:ascii="Times New Roman" w:eastAsia="標楷體" w:hAnsi="Times New Roman" w:hint="eastAsia"/>
                <w:noProof/>
                <w:sz w:val="28"/>
                <w:u w:val="none"/>
              </w:rPr>
              <w:t>要</w:t>
            </w:r>
            <w:r w:rsidR="00911B56" w:rsidRPr="000E42F1">
              <w:rPr>
                <w:rFonts w:ascii="Times New Roman" w:eastAsia="標楷體" w:hAnsi="Times New Roman"/>
                <w:noProof/>
                <w:webHidden/>
              </w:rPr>
              <w:tab/>
            </w:r>
            <w:r w:rsidR="00911B56" w:rsidRPr="000E42F1">
              <w:rPr>
                <w:rFonts w:ascii="Times New Roman" w:eastAsia="標楷體" w:hAnsi="Times New Roman"/>
                <w:noProof/>
                <w:webHidden/>
              </w:rPr>
              <w:fldChar w:fldCharType="begin"/>
            </w:r>
            <w:r w:rsidR="00911B56" w:rsidRPr="000E42F1">
              <w:rPr>
                <w:rFonts w:ascii="Times New Roman" w:eastAsia="標楷體" w:hAnsi="Times New Roman"/>
                <w:noProof/>
                <w:webHidden/>
              </w:rPr>
              <w:instrText xml:space="preserve"> PAGEREF _Toc198636303 \h </w:instrText>
            </w:r>
            <w:r w:rsidR="00911B56" w:rsidRPr="000E42F1">
              <w:rPr>
                <w:rFonts w:ascii="Times New Roman" w:eastAsia="標楷體" w:hAnsi="Times New Roman"/>
                <w:noProof/>
                <w:webHidden/>
              </w:rPr>
            </w:r>
            <w:r w:rsidR="00911B56" w:rsidRPr="000E42F1">
              <w:rPr>
                <w:rFonts w:ascii="Times New Roman" w:eastAsia="標楷體" w:hAnsi="Times New Roman"/>
                <w:noProof/>
                <w:webHidden/>
              </w:rPr>
              <w:fldChar w:fldCharType="separate"/>
            </w:r>
            <w:r w:rsidR="00C97F1B">
              <w:rPr>
                <w:rFonts w:ascii="Times New Roman" w:eastAsia="標楷體" w:hAnsi="Times New Roman"/>
                <w:noProof/>
                <w:webHidden/>
              </w:rPr>
              <w:t>I</w:t>
            </w:r>
            <w:r w:rsidR="00911B56" w:rsidRPr="000E42F1">
              <w:rPr>
                <w:rFonts w:ascii="Times New Roman" w:eastAsia="標楷體" w:hAnsi="Times New Roman"/>
                <w:noProof/>
                <w:webHidden/>
              </w:rPr>
              <w:fldChar w:fldCharType="end"/>
            </w:r>
          </w:hyperlink>
        </w:p>
        <w:p w14:paraId="0A43A597" w14:textId="30B50A5C"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4" w:history="1">
            <w:r w:rsidRPr="000E42F1">
              <w:rPr>
                <w:rStyle w:val="a8"/>
                <w:rFonts w:ascii="Times New Roman" w:eastAsia="標楷體" w:hAnsi="Times New Roman" w:hint="eastAsia"/>
                <w:noProof/>
                <w:kern w:val="52"/>
                <w:sz w:val="28"/>
                <w:u w:val="none"/>
              </w:rPr>
              <w:t>目</w:t>
            </w:r>
            <w:r w:rsidRPr="000E42F1">
              <w:rPr>
                <w:rStyle w:val="a8"/>
                <w:rFonts w:ascii="Times New Roman" w:eastAsia="標楷體" w:hAnsi="Times New Roman"/>
                <w:noProof/>
                <w:kern w:val="52"/>
                <w:sz w:val="28"/>
                <w:u w:val="none"/>
              </w:rPr>
              <w:t xml:space="preserve"> </w:t>
            </w:r>
            <w:r w:rsidRPr="000E42F1">
              <w:rPr>
                <w:rStyle w:val="a8"/>
                <w:rFonts w:ascii="Times New Roman" w:eastAsia="標楷體" w:hAnsi="Times New Roman" w:hint="eastAsia"/>
                <w:noProof/>
                <w:kern w:val="52"/>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II</w:t>
            </w:r>
            <w:r w:rsidRPr="000E42F1">
              <w:rPr>
                <w:rFonts w:ascii="Times New Roman" w:eastAsia="標楷體" w:hAnsi="Times New Roman"/>
                <w:noProof/>
                <w:webHidden/>
              </w:rPr>
              <w:fldChar w:fldCharType="end"/>
            </w:r>
          </w:hyperlink>
        </w:p>
        <w:p w14:paraId="603442A2" w14:textId="42F8DE7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5" w:history="1">
            <w:r w:rsidRPr="000E42F1">
              <w:rPr>
                <w:rStyle w:val="a8"/>
                <w:rFonts w:ascii="Times New Roman" w:eastAsia="標楷體" w:hAnsi="Times New Roman" w:hint="eastAsia"/>
                <w:noProof/>
                <w:sz w:val="28"/>
                <w:u w:val="none"/>
              </w:rPr>
              <w:t>表</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IV</w:t>
            </w:r>
            <w:r w:rsidRPr="000E42F1">
              <w:rPr>
                <w:rFonts w:ascii="Times New Roman" w:eastAsia="標楷體" w:hAnsi="Times New Roman"/>
                <w:noProof/>
                <w:webHidden/>
              </w:rPr>
              <w:fldChar w:fldCharType="end"/>
            </w:r>
          </w:hyperlink>
        </w:p>
        <w:p w14:paraId="4FED2435" w14:textId="7F0CA288"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6" w:history="1">
            <w:r w:rsidRPr="000E42F1">
              <w:rPr>
                <w:rStyle w:val="a8"/>
                <w:rFonts w:ascii="Times New Roman" w:eastAsia="標楷體" w:hAnsi="Times New Roman" w:hint="eastAsia"/>
                <w:noProof/>
                <w:sz w:val="28"/>
                <w:u w:val="none"/>
              </w:rPr>
              <w:t>圖</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V</w:t>
            </w:r>
            <w:r w:rsidRPr="000E42F1">
              <w:rPr>
                <w:rFonts w:ascii="Times New Roman" w:eastAsia="標楷體" w:hAnsi="Times New Roman"/>
                <w:noProof/>
                <w:webHidden/>
              </w:rPr>
              <w:fldChar w:fldCharType="end"/>
            </w:r>
          </w:hyperlink>
        </w:p>
        <w:p w14:paraId="5792D98C" w14:textId="5D54FFA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7" w:history="1">
            <w:r w:rsidRPr="000E42F1">
              <w:rPr>
                <w:rStyle w:val="a8"/>
                <w:rFonts w:ascii="Times New Roman" w:eastAsia="標楷體" w:hAnsi="Times New Roman" w:hint="eastAsia"/>
                <w:bCs/>
                <w:noProof/>
                <w:sz w:val="28"/>
                <w:u w:val="none"/>
              </w:rPr>
              <w:t>第</w:t>
            </w:r>
            <w:r w:rsidRPr="000E42F1">
              <w:rPr>
                <w:rStyle w:val="a8"/>
                <w:rFonts w:ascii="Times New Roman" w:eastAsia="標楷體" w:hAnsi="Times New Roman"/>
                <w:bCs/>
                <w:noProof/>
                <w:sz w:val="28"/>
                <w:u w:val="none"/>
              </w:rPr>
              <w:t>1</w:t>
            </w:r>
            <w:r w:rsidRPr="000E42F1">
              <w:rPr>
                <w:rStyle w:val="a8"/>
                <w:rFonts w:ascii="Times New Roman" w:eastAsia="標楷體" w:hAnsi="Times New Roman" w:hint="eastAsia"/>
                <w:bCs/>
                <w:noProof/>
                <w:sz w:val="28"/>
                <w:u w:val="none"/>
              </w:rPr>
              <w:t>章</w:t>
            </w:r>
            <w:r w:rsidRPr="000E42F1">
              <w:rPr>
                <w:rStyle w:val="a8"/>
                <w:rFonts w:ascii="Times New Roman" w:eastAsia="標楷體" w:hAnsi="Times New Roman"/>
                <w:bCs/>
                <w:noProof/>
                <w:sz w:val="28"/>
                <w:u w:val="none"/>
              </w:rPr>
              <w:t xml:space="preserve"> </w:t>
            </w:r>
            <w:r w:rsidRPr="000E42F1">
              <w:rPr>
                <w:rStyle w:val="a8"/>
                <w:rFonts w:ascii="Times New Roman" w:eastAsia="標楷體" w:hAnsi="Times New Roman" w:hint="eastAsia"/>
                <w:bCs/>
                <w:noProof/>
                <w:sz w:val="28"/>
                <w:u w:val="none"/>
              </w:rPr>
              <w:t>研究動機與目的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1</w:t>
            </w:r>
            <w:r w:rsidRPr="000E42F1">
              <w:rPr>
                <w:rFonts w:ascii="Times New Roman" w:eastAsia="標楷體" w:hAnsi="Times New Roman"/>
                <w:noProof/>
                <w:webHidden/>
              </w:rPr>
              <w:fldChar w:fldCharType="end"/>
            </w:r>
          </w:hyperlink>
        </w:p>
        <w:p w14:paraId="37B0B6F6" w14:textId="6F085848" w:rsidR="00911B56" w:rsidRPr="000E42F1" w:rsidRDefault="00911B56" w:rsidP="00F23FEC">
          <w:pPr>
            <w:pStyle w:val="21"/>
            <w:rPr>
              <w:rFonts w:cstheme="minorBidi"/>
              <w:kern w:val="2"/>
              <w:szCs w:val="24"/>
              <w14:ligatures w14:val="standardContextual"/>
            </w:rPr>
          </w:pPr>
          <w:hyperlink w:anchor="_Toc198636308" w:history="1">
            <w:r w:rsidRPr="000E42F1">
              <w:rPr>
                <w:rStyle w:val="a8"/>
                <w:u w:val="none"/>
              </w:rPr>
              <w:t xml:space="preserve">1.1 </w:t>
            </w:r>
            <w:r w:rsidRPr="000E42F1">
              <w:rPr>
                <w:rStyle w:val="a8"/>
                <w:rFonts w:hint="eastAsia"/>
                <w:u w:val="none"/>
              </w:rPr>
              <w:t>研究動機</w:t>
            </w:r>
            <w:r w:rsidRPr="000E42F1">
              <w:rPr>
                <w:webHidden/>
              </w:rPr>
              <w:tab/>
            </w:r>
            <w:r w:rsidRPr="000E42F1">
              <w:rPr>
                <w:webHidden/>
              </w:rPr>
              <w:fldChar w:fldCharType="begin"/>
            </w:r>
            <w:r w:rsidRPr="000E42F1">
              <w:rPr>
                <w:webHidden/>
              </w:rPr>
              <w:instrText xml:space="preserve"> PAGEREF _Toc198636308 \h </w:instrText>
            </w:r>
            <w:r w:rsidRPr="000E42F1">
              <w:rPr>
                <w:webHidden/>
              </w:rPr>
            </w:r>
            <w:r w:rsidRPr="000E42F1">
              <w:rPr>
                <w:webHidden/>
              </w:rPr>
              <w:fldChar w:fldCharType="separate"/>
            </w:r>
            <w:r w:rsidR="00C97F1B">
              <w:rPr>
                <w:webHidden/>
              </w:rPr>
              <w:t>1</w:t>
            </w:r>
            <w:r w:rsidRPr="000E42F1">
              <w:rPr>
                <w:webHidden/>
              </w:rPr>
              <w:fldChar w:fldCharType="end"/>
            </w:r>
          </w:hyperlink>
        </w:p>
        <w:p w14:paraId="1167D2D0" w14:textId="76071A35" w:rsidR="00911B56" w:rsidRPr="000E42F1" w:rsidRDefault="00911B56" w:rsidP="00F23FEC">
          <w:pPr>
            <w:pStyle w:val="21"/>
            <w:rPr>
              <w:rFonts w:cstheme="minorBidi"/>
              <w:kern w:val="2"/>
              <w:szCs w:val="24"/>
              <w14:ligatures w14:val="standardContextual"/>
            </w:rPr>
          </w:pPr>
          <w:hyperlink w:anchor="_Toc198636309" w:history="1">
            <w:r w:rsidRPr="000E42F1">
              <w:rPr>
                <w:rStyle w:val="a8"/>
                <w:u w:val="none"/>
              </w:rPr>
              <w:t xml:space="preserve">1.2 </w:t>
            </w:r>
            <w:r w:rsidRPr="000E42F1">
              <w:rPr>
                <w:rStyle w:val="a8"/>
                <w:rFonts w:hint="eastAsia"/>
                <w:u w:val="none"/>
              </w:rPr>
              <w:t>研究目的</w:t>
            </w:r>
            <w:r w:rsidRPr="000E42F1">
              <w:rPr>
                <w:webHidden/>
              </w:rPr>
              <w:tab/>
            </w:r>
            <w:r w:rsidRPr="000E42F1">
              <w:rPr>
                <w:webHidden/>
              </w:rPr>
              <w:fldChar w:fldCharType="begin"/>
            </w:r>
            <w:r w:rsidRPr="000E42F1">
              <w:rPr>
                <w:webHidden/>
              </w:rPr>
              <w:instrText xml:space="preserve"> PAGEREF _Toc198636309 \h </w:instrText>
            </w:r>
            <w:r w:rsidRPr="000E42F1">
              <w:rPr>
                <w:webHidden/>
              </w:rPr>
            </w:r>
            <w:r w:rsidRPr="000E42F1">
              <w:rPr>
                <w:webHidden/>
              </w:rPr>
              <w:fldChar w:fldCharType="separate"/>
            </w:r>
            <w:r w:rsidR="00C97F1B">
              <w:rPr>
                <w:webHidden/>
              </w:rPr>
              <w:t>1</w:t>
            </w:r>
            <w:r w:rsidRPr="000E42F1">
              <w:rPr>
                <w:webHidden/>
              </w:rPr>
              <w:fldChar w:fldCharType="end"/>
            </w:r>
          </w:hyperlink>
        </w:p>
        <w:p w14:paraId="570F2810" w14:textId="5C39FD5A" w:rsidR="00911B56" w:rsidRPr="000E42F1" w:rsidRDefault="00911B56" w:rsidP="00F23FEC">
          <w:pPr>
            <w:pStyle w:val="21"/>
            <w:rPr>
              <w:rFonts w:cstheme="minorBidi"/>
              <w:kern w:val="2"/>
              <w:szCs w:val="24"/>
              <w14:ligatures w14:val="standardContextual"/>
            </w:rPr>
          </w:pPr>
          <w:hyperlink w:anchor="_Toc198636310" w:history="1">
            <w:r w:rsidRPr="000E42F1">
              <w:rPr>
                <w:rStyle w:val="a8"/>
                <w:u w:val="none"/>
              </w:rPr>
              <w:t xml:space="preserve">1.3 </w:t>
            </w:r>
            <w:r w:rsidRPr="000E42F1">
              <w:rPr>
                <w:rStyle w:val="a8"/>
                <w:rFonts w:hint="eastAsia"/>
                <w:u w:val="none"/>
              </w:rPr>
              <w:t>研究流程</w:t>
            </w:r>
            <w:r w:rsidRPr="000E42F1">
              <w:rPr>
                <w:webHidden/>
              </w:rPr>
              <w:tab/>
            </w:r>
            <w:r w:rsidRPr="000E42F1">
              <w:rPr>
                <w:webHidden/>
              </w:rPr>
              <w:fldChar w:fldCharType="begin"/>
            </w:r>
            <w:r w:rsidRPr="000E42F1">
              <w:rPr>
                <w:webHidden/>
              </w:rPr>
              <w:instrText xml:space="preserve"> PAGEREF _Toc198636310 \h </w:instrText>
            </w:r>
            <w:r w:rsidRPr="000E42F1">
              <w:rPr>
                <w:webHidden/>
              </w:rPr>
            </w:r>
            <w:r w:rsidRPr="000E42F1">
              <w:rPr>
                <w:webHidden/>
              </w:rPr>
              <w:fldChar w:fldCharType="separate"/>
            </w:r>
            <w:r w:rsidR="00C97F1B">
              <w:rPr>
                <w:webHidden/>
              </w:rPr>
              <w:t>2</w:t>
            </w:r>
            <w:r w:rsidRPr="000E42F1">
              <w:rPr>
                <w:webHidden/>
              </w:rPr>
              <w:fldChar w:fldCharType="end"/>
            </w:r>
          </w:hyperlink>
        </w:p>
        <w:p w14:paraId="7B80D7FC" w14:textId="5ABE45C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1"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2</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文獻探討</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_Toc198636311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w:t>
            </w:r>
            <w:r w:rsidRPr="000E42F1">
              <w:rPr>
                <w:rFonts w:ascii="Times New Roman" w:eastAsia="標楷體" w:hAnsi="Times New Roman"/>
                <w:noProof/>
                <w:webHidden/>
              </w:rPr>
              <w:fldChar w:fldCharType="end"/>
            </w:r>
          </w:hyperlink>
        </w:p>
        <w:p w14:paraId="18EAC726" w14:textId="318454C3" w:rsidR="00911B56" w:rsidRPr="000E42F1" w:rsidRDefault="00911B56" w:rsidP="00F23FEC">
          <w:pPr>
            <w:pStyle w:val="21"/>
            <w:rPr>
              <w:rFonts w:cstheme="minorBidi"/>
              <w:kern w:val="2"/>
              <w:szCs w:val="24"/>
              <w14:ligatures w14:val="standardContextual"/>
            </w:rPr>
          </w:pPr>
          <w:hyperlink w:anchor="_Toc198636312" w:history="1">
            <w:r w:rsidRPr="000E42F1">
              <w:rPr>
                <w:rStyle w:val="a8"/>
                <w:u w:val="none"/>
              </w:rPr>
              <w:t xml:space="preserve">2.1 </w:t>
            </w:r>
            <w:r w:rsidRPr="000E42F1">
              <w:rPr>
                <w:rStyle w:val="a8"/>
                <w:rFonts w:hint="eastAsia"/>
                <w:u w:val="none"/>
              </w:rPr>
              <w:t>糖尿病</w:t>
            </w:r>
            <w:r w:rsidRPr="000E42F1">
              <w:rPr>
                <w:webHidden/>
              </w:rPr>
              <w:tab/>
            </w:r>
            <w:r w:rsidRPr="000E42F1">
              <w:rPr>
                <w:webHidden/>
              </w:rPr>
              <w:fldChar w:fldCharType="begin"/>
            </w:r>
            <w:r w:rsidRPr="000E42F1">
              <w:rPr>
                <w:webHidden/>
              </w:rPr>
              <w:instrText xml:space="preserve"> PAGEREF _Toc198636312 \h </w:instrText>
            </w:r>
            <w:r w:rsidRPr="000E42F1">
              <w:rPr>
                <w:webHidden/>
              </w:rPr>
            </w:r>
            <w:r w:rsidRPr="000E42F1">
              <w:rPr>
                <w:webHidden/>
              </w:rPr>
              <w:fldChar w:fldCharType="separate"/>
            </w:r>
            <w:r w:rsidR="00C97F1B">
              <w:rPr>
                <w:webHidden/>
              </w:rPr>
              <w:t>4</w:t>
            </w:r>
            <w:r w:rsidRPr="000E42F1">
              <w:rPr>
                <w:webHidden/>
              </w:rPr>
              <w:fldChar w:fldCharType="end"/>
            </w:r>
          </w:hyperlink>
        </w:p>
        <w:p w14:paraId="01E6C62A" w14:textId="748A1F76" w:rsidR="00911B56" w:rsidRPr="000E42F1" w:rsidRDefault="00911B56" w:rsidP="00F23FEC">
          <w:pPr>
            <w:pStyle w:val="21"/>
            <w:rPr>
              <w:rFonts w:cstheme="minorBidi"/>
              <w:kern w:val="2"/>
              <w:szCs w:val="24"/>
              <w14:ligatures w14:val="standardContextual"/>
            </w:rPr>
          </w:pPr>
          <w:hyperlink w:anchor="_Toc198636313" w:history="1">
            <w:r w:rsidRPr="000E42F1">
              <w:rPr>
                <w:rStyle w:val="a8"/>
                <w:u w:val="none"/>
              </w:rPr>
              <w:t>2.2</w:t>
            </w:r>
            <w:r w:rsidR="00F23FEC" w:rsidRPr="000E42F1">
              <w:rPr>
                <w:rStyle w:val="a8"/>
                <w:rFonts w:hint="eastAsia"/>
                <w:u w:val="none"/>
              </w:rPr>
              <w:t xml:space="preserve"> </w:t>
            </w:r>
            <w:r w:rsidRPr="000E42F1">
              <w:rPr>
                <w:rStyle w:val="a8"/>
                <w:rFonts w:hint="eastAsia"/>
                <w:u w:val="none"/>
              </w:rPr>
              <w:t>糖尿病型視網膜病變</w:t>
            </w:r>
            <w:r w:rsidRPr="000E42F1">
              <w:rPr>
                <w:webHidden/>
              </w:rPr>
              <w:tab/>
            </w:r>
            <w:r w:rsidRPr="000E42F1">
              <w:rPr>
                <w:webHidden/>
              </w:rPr>
              <w:fldChar w:fldCharType="begin"/>
            </w:r>
            <w:r w:rsidRPr="000E42F1">
              <w:rPr>
                <w:webHidden/>
              </w:rPr>
              <w:instrText xml:space="preserve"> PAGEREF _Toc198636313 \h </w:instrText>
            </w:r>
            <w:r w:rsidRPr="000E42F1">
              <w:rPr>
                <w:webHidden/>
              </w:rPr>
            </w:r>
            <w:r w:rsidRPr="000E42F1">
              <w:rPr>
                <w:webHidden/>
              </w:rPr>
              <w:fldChar w:fldCharType="separate"/>
            </w:r>
            <w:r w:rsidR="00C97F1B">
              <w:rPr>
                <w:webHidden/>
              </w:rPr>
              <w:t>5</w:t>
            </w:r>
            <w:r w:rsidRPr="000E42F1">
              <w:rPr>
                <w:webHidden/>
              </w:rPr>
              <w:fldChar w:fldCharType="end"/>
            </w:r>
          </w:hyperlink>
        </w:p>
        <w:p w14:paraId="0D4CE611" w14:textId="1BF4E031" w:rsidR="00911B56" w:rsidRPr="000E42F1" w:rsidRDefault="00911B56" w:rsidP="00F23FEC">
          <w:pPr>
            <w:pStyle w:val="21"/>
            <w:rPr>
              <w:rFonts w:cstheme="minorBidi"/>
              <w:kern w:val="2"/>
              <w:szCs w:val="24"/>
              <w14:ligatures w14:val="standardContextual"/>
            </w:rPr>
          </w:pPr>
          <w:hyperlink w:anchor="_Toc198636314" w:history="1">
            <w:r w:rsidRPr="000E42F1">
              <w:rPr>
                <w:rStyle w:val="a8"/>
                <w:u w:val="none"/>
              </w:rPr>
              <w:t xml:space="preserve">2.3 </w:t>
            </w:r>
            <w:r w:rsidRPr="000E42F1">
              <w:rPr>
                <w:rStyle w:val="a8"/>
                <w:rFonts w:hint="eastAsia"/>
                <w:u w:val="none"/>
              </w:rPr>
              <w:t>糖尿病視網膜病變公開據集</w:t>
            </w:r>
            <w:r w:rsidRPr="000E42F1">
              <w:rPr>
                <w:webHidden/>
              </w:rPr>
              <w:tab/>
            </w:r>
            <w:r w:rsidRPr="000E42F1">
              <w:rPr>
                <w:webHidden/>
              </w:rPr>
              <w:fldChar w:fldCharType="begin"/>
            </w:r>
            <w:r w:rsidRPr="000E42F1">
              <w:rPr>
                <w:webHidden/>
              </w:rPr>
              <w:instrText xml:space="preserve"> PAGEREF _Toc198636314 \h </w:instrText>
            </w:r>
            <w:r w:rsidRPr="000E42F1">
              <w:rPr>
                <w:webHidden/>
              </w:rPr>
            </w:r>
            <w:r w:rsidRPr="000E42F1">
              <w:rPr>
                <w:webHidden/>
              </w:rPr>
              <w:fldChar w:fldCharType="separate"/>
            </w:r>
            <w:r w:rsidR="00C97F1B">
              <w:rPr>
                <w:webHidden/>
              </w:rPr>
              <w:t>8</w:t>
            </w:r>
            <w:r w:rsidRPr="000E42F1">
              <w:rPr>
                <w:webHidden/>
              </w:rPr>
              <w:fldChar w:fldCharType="end"/>
            </w:r>
          </w:hyperlink>
        </w:p>
        <w:p w14:paraId="5A22E57B" w14:textId="473259A3" w:rsidR="00911B56" w:rsidRPr="000E42F1" w:rsidRDefault="00911B56" w:rsidP="00F23FEC">
          <w:pPr>
            <w:pStyle w:val="21"/>
            <w:rPr>
              <w:rFonts w:cstheme="minorBidi"/>
              <w:kern w:val="2"/>
              <w:szCs w:val="24"/>
              <w14:ligatures w14:val="standardContextual"/>
            </w:rPr>
          </w:pPr>
          <w:hyperlink w:anchor="_Toc198636315" w:history="1">
            <w:r w:rsidRPr="000E42F1">
              <w:rPr>
                <w:rStyle w:val="a8"/>
                <w:u w:val="none"/>
              </w:rPr>
              <w:t>2.4</w:t>
            </w:r>
            <w:r w:rsidR="00F23FEC" w:rsidRPr="000E42F1">
              <w:rPr>
                <w:rStyle w:val="a8"/>
                <w:rFonts w:hint="eastAsia"/>
                <w:u w:val="none"/>
              </w:rPr>
              <w:t xml:space="preserve"> </w:t>
            </w:r>
            <w:r w:rsidRPr="000E42F1">
              <w:rPr>
                <w:rStyle w:val="a8"/>
                <w:rFonts w:hint="eastAsia"/>
                <w:u w:val="none"/>
              </w:rPr>
              <w:t>遷移式學習</w:t>
            </w:r>
            <w:r w:rsidRPr="000E42F1">
              <w:rPr>
                <w:webHidden/>
              </w:rPr>
              <w:tab/>
            </w:r>
            <w:r w:rsidRPr="000E42F1">
              <w:rPr>
                <w:webHidden/>
              </w:rPr>
              <w:fldChar w:fldCharType="begin"/>
            </w:r>
            <w:r w:rsidRPr="000E42F1">
              <w:rPr>
                <w:webHidden/>
              </w:rPr>
              <w:instrText xml:space="preserve"> PAGEREF _Toc198636315 \h </w:instrText>
            </w:r>
            <w:r w:rsidRPr="000E42F1">
              <w:rPr>
                <w:webHidden/>
              </w:rPr>
            </w:r>
            <w:r w:rsidRPr="000E42F1">
              <w:rPr>
                <w:webHidden/>
              </w:rPr>
              <w:fldChar w:fldCharType="separate"/>
            </w:r>
            <w:r w:rsidR="00C97F1B">
              <w:rPr>
                <w:webHidden/>
              </w:rPr>
              <w:t>8</w:t>
            </w:r>
            <w:r w:rsidRPr="000E42F1">
              <w:rPr>
                <w:webHidden/>
              </w:rPr>
              <w:fldChar w:fldCharType="end"/>
            </w:r>
          </w:hyperlink>
        </w:p>
        <w:p w14:paraId="07CA7F36" w14:textId="7B0443D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6"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3</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研究內容與方法</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10</w:t>
            </w:r>
            <w:r w:rsidRPr="000E42F1">
              <w:rPr>
                <w:rFonts w:ascii="Times New Roman" w:eastAsia="標楷體" w:hAnsi="Times New Roman"/>
                <w:noProof/>
                <w:webHidden/>
              </w:rPr>
              <w:fldChar w:fldCharType="end"/>
            </w:r>
          </w:hyperlink>
        </w:p>
        <w:p w14:paraId="7E7EF582" w14:textId="1963F58E" w:rsidR="00911B56" w:rsidRPr="000E42F1" w:rsidRDefault="00911B56" w:rsidP="00F23FEC">
          <w:pPr>
            <w:pStyle w:val="21"/>
            <w:rPr>
              <w:rFonts w:cstheme="minorBidi"/>
              <w:kern w:val="2"/>
              <w:szCs w:val="24"/>
              <w14:ligatures w14:val="standardContextual"/>
            </w:rPr>
          </w:pPr>
          <w:hyperlink w:anchor="_Toc198636317" w:history="1">
            <w:r w:rsidRPr="000E42F1">
              <w:rPr>
                <w:rStyle w:val="a8"/>
                <w:u w:val="none"/>
              </w:rPr>
              <w:t xml:space="preserve">3.1 </w:t>
            </w:r>
            <w:r w:rsidRPr="000E42F1">
              <w:rPr>
                <w:rStyle w:val="a8"/>
                <w:rFonts w:hint="eastAsia"/>
                <w:u w:val="none"/>
              </w:rPr>
              <w:t>訓練架構</w:t>
            </w:r>
            <w:r w:rsidRPr="000E42F1">
              <w:rPr>
                <w:webHidden/>
              </w:rPr>
              <w:tab/>
            </w:r>
            <w:r w:rsidRPr="000E42F1">
              <w:rPr>
                <w:webHidden/>
              </w:rPr>
              <w:fldChar w:fldCharType="begin"/>
            </w:r>
            <w:r w:rsidRPr="000E42F1">
              <w:rPr>
                <w:webHidden/>
              </w:rPr>
              <w:instrText xml:space="preserve"> PAGEREF _Toc198636317 \h </w:instrText>
            </w:r>
            <w:r w:rsidRPr="000E42F1">
              <w:rPr>
                <w:webHidden/>
              </w:rPr>
            </w:r>
            <w:r w:rsidRPr="000E42F1">
              <w:rPr>
                <w:webHidden/>
              </w:rPr>
              <w:fldChar w:fldCharType="separate"/>
            </w:r>
            <w:r w:rsidR="00C97F1B">
              <w:rPr>
                <w:webHidden/>
              </w:rPr>
              <w:t>10</w:t>
            </w:r>
            <w:r w:rsidRPr="000E42F1">
              <w:rPr>
                <w:webHidden/>
              </w:rPr>
              <w:fldChar w:fldCharType="end"/>
            </w:r>
          </w:hyperlink>
        </w:p>
        <w:p w14:paraId="679D7396" w14:textId="0A672812" w:rsidR="00911B56" w:rsidRPr="000E42F1" w:rsidRDefault="00911B56" w:rsidP="00F23FEC">
          <w:pPr>
            <w:pStyle w:val="21"/>
            <w:rPr>
              <w:rFonts w:cstheme="minorBidi"/>
              <w:kern w:val="2"/>
              <w:szCs w:val="24"/>
              <w14:ligatures w14:val="standardContextual"/>
            </w:rPr>
          </w:pPr>
          <w:hyperlink w:anchor="_Toc198636318" w:history="1">
            <w:r w:rsidRPr="000E42F1">
              <w:rPr>
                <w:rStyle w:val="a8"/>
                <w:u w:val="none"/>
              </w:rPr>
              <w:t xml:space="preserve">3.2 </w:t>
            </w:r>
            <w:r w:rsidRPr="000E42F1">
              <w:rPr>
                <w:rStyle w:val="a8"/>
                <w:rFonts w:hint="eastAsia"/>
                <w:u w:val="none"/>
              </w:rPr>
              <w:t>流程</w:t>
            </w:r>
            <w:r w:rsidR="00F23FEC" w:rsidRPr="000E42F1">
              <w:rPr>
                <w:rStyle w:val="a8"/>
                <w:rFonts w:hint="eastAsia"/>
                <w:u w:val="none"/>
              </w:rPr>
              <w:t>說明</w:t>
            </w:r>
            <w:r w:rsidRPr="000E42F1">
              <w:rPr>
                <w:webHidden/>
              </w:rPr>
              <w:tab/>
            </w:r>
            <w:r w:rsidRPr="000E42F1">
              <w:rPr>
                <w:webHidden/>
              </w:rPr>
              <w:fldChar w:fldCharType="begin"/>
            </w:r>
            <w:r w:rsidRPr="000E42F1">
              <w:rPr>
                <w:webHidden/>
              </w:rPr>
              <w:instrText xml:space="preserve"> PAGEREF _Toc198636318 \h </w:instrText>
            </w:r>
            <w:r w:rsidRPr="000E42F1">
              <w:rPr>
                <w:webHidden/>
              </w:rPr>
            </w:r>
            <w:r w:rsidRPr="000E42F1">
              <w:rPr>
                <w:webHidden/>
              </w:rPr>
              <w:fldChar w:fldCharType="separate"/>
            </w:r>
            <w:r w:rsidR="00C97F1B">
              <w:rPr>
                <w:webHidden/>
              </w:rPr>
              <w:t>12</w:t>
            </w:r>
            <w:r w:rsidRPr="000E42F1">
              <w:rPr>
                <w:webHidden/>
              </w:rPr>
              <w:fldChar w:fldCharType="end"/>
            </w:r>
          </w:hyperlink>
        </w:p>
        <w:p w14:paraId="1E6828F8" w14:textId="658C12E6" w:rsidR="00911B56" w:rsidRPr="000E42F1" w:rsidRDefault="00911B56" w:rsidP="00F23FEC">
          <w:pPr>
            <w:pStyle w:val="21"/>
            <w:rPr>
              <w:rFonts w:cstheme="minorBidi"/>
              <w:kern w:val="2"/>
              <w:szCs w:val="24"/>
              <w14:ligatures w14:val="standardContextual"/>
            </w:rPr>
          </w:pPr>
          <w:hyperlink w:anchor="_Toc198636319" w:history="1">
            <w:r w:rsidRPr="000E42F1">
              <w:rPr>
                <w:rStyle w:val="a8"/>
                <w:u w:val="none"/>
              </w:rPr>
              <w:t xml:space="preserve">3.3 </w:t>
            </w:r>
            <w:r w:rsidRPr="000E42F1">
              <w:rPr>
                <w:rStyle w:val="a8"/>
                <w:rFonts w:hint="eastAsia"/>
                <w:u w:val="none"/>
              </w:rPr>
              <w:t>軟硬體資源規劃</w:t>
            </w:r>
            <w:r w:rsidRPr="000E42F1">
              <w:rPr>
                <w:webHidden/>
              </w:rPr>
              <w:tab/>
            </w:r>
            <w:r w:rsidRPr="000E42F1">
              <w:rPr>
                <w:webHidden/>
              </w:rPr>
              <w:fldChar w:fldCharType="begin"/>
            </w:r>
            <w:r w:rsidRPr="000E42F1">
              <w:rPr>
                <w:webHidden/>
              </w:rPr>
              <w:instrText xml:space="preserve"> PAGEREF _Toc198636319 \h </w:instrText>
            </w:r>
            <w:r w:rsidRPr="000E42F1">
              <w:rPr>
                <w:webHidden/>
              </w:rPr>
            </w:r>
            <w:r w:rsidRPr="000E42F1">
              <w:rPr>
                <w:webHidden/>
              </w:rPr>
              <w:fldChar w:fldCharType="separate"/>
            </w:r>
            <w:r w:rsidR="00C97F1B">
              <w:rPr>
                <w:webHidden/>
              </w:rPr>
              <w:t>13</w:t>
            </w:r>
            <w:r w:rsidRPr="000E42F1">
              <w:rPr>
                <w:webHidden/>
              </w:rPr>
              <w:fldChar w:fldCharType="end"/>
            </w:r>
          </w:hyperlink>
        </w:p>
        <w:p w14:paraId="1CF88604" w14:textId="149377FC" w:rsidR="00911B56" w:rsidRPr="000E42F1" w:rsidRDefault="00911B56" w:rsidP="00F23FEC">
          <w:pPr>
            <w:pStyle w:val="21"/>
            <w:rPr>
              <w:rFonts w:cstheme="minorBidi"/>
              <w:kern w:val="2"/>
              <w:szCs w:val="24"/>
              <w14:ligatures w14:val="standardContextual"/>
            </w:rPr>
          </w:pPr>
          <w:hyperlink w:anchor="_Toc198636320" w:history="1">
            <w:r w:rsidRPr="000E42F1">
              <w:rPr>
                <w:rStyle w:val="a8"/>
                <w:u w:val="none"/>
              </w:rPr>
              <w:t xml:space="preserve">3.4 </w:t>
            </w:r>
            <w:r w:rsidRPr="000E42F1">
              <w:rPr>
                <w:rStyle w:val="a8"/>
                <w:rFonts w:hint="eastAsia"/>
                <w:u w:val="none"/>
              </w:rPr>
              <w:t>模型訓練</w:t>
            </w:r>
            <w:r w:rsidRPr="000E42F1">
              <w:rPr>
                <w:webHidden/>
              </w:rPr>
              <w:tab/>
            </w:r>
            <w:r w:rsidRPr="000E42F1">
              <w:rPr>
                <w:webHidden/>
              </w:rPr>
              <w:fldChar w:fldCharType="begin"/>
            </w:r>
            <w:r w:rsidRPr="000E42F1">
              <w:rPr>
                <w:webHidden/>
              </w:rPr>
              <w:instrText xml:space="preserve"> PAGEREF _Toc198636320 \h </w:instrText>
            </w:r>
            <w:r w:rsidRPr="000E42F1">
              <w:rPr>
                <w:webHidden/>
              </w:rPr>
            </w:r>
            <w:r w:rsidRPr="000E42F1">
              <w:rPr>
                <w:webHidden/>
              </w:rPr>
              <w:fldChar w:fldCharType="separate"/>
            </w:r>
            <w:r w:rsidR="00C97F1B">
              <w:rPr>
                <w:webHidden/>
              </w:rPr>
              <w:t>14</w:t>
            </w:r>
            <w:r w:rsidRPr="000E42F1">
              <w:rPr>
                <w:webHidden/>
              </w:rPr>
              <w:fldChar w:fldCharType="end"/>
            </w:r>
          </w:hyperlink>
        </w:p>
        <w:p w14:paraId="053A0BB7" w14:textId="4CC3FE6A"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1" w:history="1">
            <w:r w:rsidRPr="000E42F1">
              <w:rPr>
                <w:rStyle w:val="a8"/>
                <w:rFonts w:ascii="Times New Roman" w:eastAsia="標楷體" w:hAnsi="Times New Roman"/>
                <w:noProof/>
                <w:sz w:val="28"/>
                <w:u w:val="none"/>
              </w:rPr>
              <w:t>3.4.1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14</w:t>
            </w:r>
            <w:r w:rsidRPr="000E42F1">
              <w:rPr>
                <w:rFonts w:ascii="Times New Roman" w:eastAsia="標楷體" w:hAnsi="Times New Roman"/>
                <w:noProof/>
                <w:webHidden/>
                <w:sz w:val="28"/>
              </w:rPr>
              <w:fldChar w:fldCharType="end"/>
            </w:r>
          </w:hyperlink>
        </w:p>
        <w:p w14:paraId="1EE0312B" w14:textId="360B3D47"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2" w:history="1">
            <w:r w:rsidRPr="000E42F1">
              <w:rPr>
                <w:rStyle w:val="a8"/>
                <w:rFonts w:ascii="Times New Roman" w:eastAsia="標楷體" w:hAnsi="Times New Roman"/>
                <w:noProof/>
                <w:sz w:val="28"/>
                <w:u w:val="none"/>
              </w:rPr>
              <w:t>3.4.2 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17</w:t>
            </w:r>
            <w:r w:rsidRPr="000E42F1">
              <w:rPr>
                <w:rFonts w:ascii="Times New Roman" w:eastAsia="標楷體" w:hAnsi="Times New Roman"/>
                <w:noProof/>
                <w:webHidden/>
                <w:sz w:val="28"/>
              </w:rPr>
              <w:fldChar w:fldCharType="end"/>
            </w:r>
          </w:hyperlink>
        </w:p>
        <w:p w14:paraId="19CAEF41" w14:textId="2A1AC8ED"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3" w:history="1">
            <w:r w:rsidRPr="000E42F1">
              <w:rPr>
                <w:rStyle w:val="a8"/>
                <w:rFonts w:ascii="Times New Roman" w:eastAsia="標楷體" w:hAnsi="Times New Roman"/>
                <w:noProof/>
                <w:sz w:val="28"/>
                <w:u w:val="none"/>
              </w:rPr>
              <w:t>3.4.3 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_Toc198636323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19</w:t>
            </w:r>
            <w:r w:rsidRPr="000E42F1">
              <w:rPr>
                <w:rFonts w:ascii="Times New Roman" w:eastAsia="標楷體" w:hAnsi="Times New Roman"/>
                <w:noProof/>
                <w:webHidden/>
                <w:sz w:val="28"/>
              </w:rPr>
              <w:fldChar w:fldCharType="end"/>
            </w:r>
          </w:hyperlink>
        </w:p>
        <w:p w14:paraId="19493FAC" w14:textId="33BBB6D4"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2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4</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_Toc198636324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25</w:t>
            </w:r>
            <w:r w:rsidRPr="000E42F1">
              <w:rPr>
                <w:rFonts w:ascii="Times New Roman" w:eastAsia="標楷體" w:hAnsi="Times New Roman"/>
                <w:noProof/>
                <w:webHidden/>
              </w:rPr>
              <w:fldChar w:fldCharType="end"/>
            </w:r>
          </w:hyperlink>
        </w:p>
        <w:p w14:paraId="2A1C5FA9" w14:textId="17E1ABDF" w:rsidR="00911B56" w:rsidRPr="000E42F1" w:rsidRDefault="00911B56" w:rsidP="00F23FEC">
          <w:pPr>
            <w:pStyle w:val="21"/>
            <w:rPr>
              <w:rFonts w:cstheme="minorBidi"/>
              <w:kern w:val="2"/>
              <w:szCs w:val="24"/>
              <w14:ligatures w14:val="standardContextual"/>
            </w:rPr>
          </w:pPr>
          <w:hyperlink w:anchor="_Toc198636325" w:history="1">
            <w:r w:rsidRPr="000E42F1">
              <w:rPr>
                <w:rStyle w:val="a8"/>
                <w:u w:val="none"/>
              </w:rPr>
              <w:t>4.1</w:t>
            </w:r>
            <w:r w:rsidR="00F23FEC" w:rsidRPr="000E42F1">
              <w:rPr>
                <w:rStyle w:val="a8"/>
                <w:rFonts w:hint="eastAsia"/>
                <w:u w:val="none"/>
              </w:rPr>
              <w:t xml:space="preserve"> </w:t>
            </w:r>
            <w:r w:rsidRPr="000E42F1">
              <w:rPr>
                <w:rStyle w:val="a8"/>
                <w:rFonts w:hint="eastAsia"/>
                <w:u w:val="none"/>
              </w:rPr>
              <w:t>系統架構</w:t>
            </w:r>
            <w:r w:rsidRPr="000E42F1">
              <w:rPr>
                <w:webHidden/>
              </w:rPr>
              <w:tab/>
            </w:r>
            <w:r w:rsidRPr="000E42F1">
              <w:rPr>
                <w:webHidden/>
              </w:rPr>
              <w:fldChar w:fldCharType="begin"/>
            </w:r>
            <w:r w:rsidRPr="000E42F1">
              <w:rPr>
                <w:webHidden/>
              </w:rPr>
              <w:instrText xml:space="preserve"> PAGEREF _Toc198636325 \h </w:instrText>
            </w:r>
            <w:r w:rsidRPr="000E42F1">
              <w:rPr>
                <w:webHidden/>
              </w:rPr>
            </w:r>
            <w:r w:rsidRPr="000E42F1">
              <w:rPr>
                <w:webHidden/>
              </w:rPr>
              <w:fldChar w:fldCharType="separate"/>
            </w:r>
            <w:r w:rsidR="00C97F1B">
              <w:rPr>
                <w:webHidden/>
              </w:rPr>
              <w:t>25</w:t>
            </w:r>
            <w:r w:rsidRPr="000E42F1">
              <w:rPr>
                <w:webHidden/>
              </w:rPr>
              <w:fldChar w:fldCharType="end"/>
            </w:r>
          </w:hyperlink>
        </w:p>
        <w:p w14:paraId="1D8E9663" w14:textId="44E22926"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6" w:history="1">
            <w:r w:rsidRPr="000E42F1">
              <w:rPr>
                <w:rStyle w:val="a8"/>
                <w:rFonts w:ascii="Times New Roman" w:eastAsia="標楷體" w:hAnsi="Times New Roman"/>
                <w:noProof/>
                <w:sz w:val="28"/>
                <w:u w:val="none"/>
              </w:rPr>
              <w:t>4.1.1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系統流程設計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_Toc198636326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26</w:t>
            </w:r>
            <w:r w:rsidRPr="000E42F1">
              <w:rPr>
                <w:rFonts w:ascii="Times New Roman" w:eastAsia="標楷體" w:hAnsi="Times New Roman"/>
                <w:noProof/>
                <w:webHidden/>
                <w:sz w:val="28"/>
              </w:rPr>
              <w:fldChar w:fldCharType="end"/>
            </w:r>
          </w:hyperlink>
        </w:p>
        <w:p w14:paraId="022C0C17" w14:textId="57C56B51"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7" w:history="1">
            <w:r w:rsidRPr="000E42F1">
              <w:rPr>
                <w:rStyle w:val="a8"/>
                <w:rFonts w:ascii="Times New Roman" w:eastAsia="標楷體" w:hAnsi="Times New Roman"/>
                <w:noProof/>
                <w:sz w:val="28"/>
                <w:u w:val="none"/>
              </w:rPr>
              <w:t>4.1.2</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互動介面設計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_Toc198636327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27</w:t>
            </w:r>
            <w:r w:rsidRPr="000E42F1">
              <w:rPr>
                <w:rFonts w:ascii="Times New Roman" w:eastAsia="標楷體" w:hAnsi="Times New Roman"/>
                <w:noProof/>
                <w:webHidden/>
                <w:sz w:val="28"/>
              </w:rPr>
              <w:fldChar w:fldCharType="end"/>
            </w:r>
          </w:hyperlink>
        </w:p>
        <w:p w14:paraId="6ED883B4" w14:textId="2A53D05F" w:rsidR="00911B56" w:rsidRPr="000E42F1" w:rsidRDefault="00911B56" w:rsidP="00F23FEC">
          <w:pPr>
            <w:pStyle w:val="21"/>
            <w:rPr>
              <w:rFonts w:cstheme="minorBidi"/>
              <w:kern w:val="2"/>
              <w:szCs w:val="24"/>
              <w14:ligatures w14:val="standardContextual"/>
            </w:rPr>
          </w:pPr>
          <w:hyperlink w:anchor="_Toc198636328" w:history="1">
            <w:r w:rsidRPr="000E42F1">
              <w:rPr>
                <w:rStyle w:val="a8"/>
                <w:u w:val="none"/>
              </w:rPr>
              <w:t>4.2</w:t>
            </w:r>
            <w:r w:rsidR="00F23FEC" w:rsidRPr="000E42F1">
              <w:rPr>
                <w:rStyle w:val="a8"/>
                <w:rFonts w:hint="eastAsia"/>
                <w:u w:val="none"/>
              </w:rPr>
              <w:t xml:space="preserve"> </w:t>
            </w:r>
            <w:r w:rsidRPr="000E42F1">
              <w:rPr>
                <w:rStyle w:val="a8"/>
                <w:rFonts w:hint="eastAsia"/>
                <w:u w:val="none"/>
              </w:rPr>
              <w:t>辨識成果</w:t>
            </w:r>
            <w:r w:rsidRPr="000E42F1">
              <w:rPr>
                <w:webHidden/>
              </w:rPr>
              <w:tab/>
            </w:r>
            <w:r w:rsidRPr="000E42F1">
              <w:rPr>
                <w:webHidden/>
              </w:rPr>
              <w:fldChar w:fldCharType="begin"/>
            </w:r>
            <w:r w:rsidRPr="000E42F1">
              <w:rPr>
                <w:webHidden/>
              </w:rPr>
              <w:instrText xml:space="preserve"> PAGEREF _Toc198636328 \h </w:instrText>
            </w:r>
            <w:r w:rsidRPr="000E42F1">
              <w:rPr>
                <w:webHidden/>
              </w:rPr>
            </w:r>
            <w:r w:rsidRPr="000E42F1">
              <w:rPr>
                <w:webHidden/>
              </w:rPr>
              <w:fldChar w:fldCharType="separate"/>
            </w:r>
            <w:r w:rsidR="00C97F1B">
              <w:rPr>
                <w:webHidden/>
              </w:rPr>
              <w:t>30</w:t>
            </w:r>
            <w:r w:rsidRPr="000E42F1">
              <w:rPr>
                <w:webHidden/>
              </w:rPr>
              <w:fldChar w:fldCharType="end"/>
            </w:r>
          </w:hyperlink>
        </w:p>
        <w:p w14:paraId="034176D3" w14:textId="45F557F8"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9" w:history="1">
            <w:r w:rsidRPr="000E42F1">
              <w:rPr>
                <w:rStyle w:val="a8"/>
                <w:rFonts w:ascii="Times New Roman" w:eastAsia="標楷體" w:hAnsi="Times New Roman"/>
                <w:noProof/>
                <w:sz w:val="28"/>
                <w:u w:val="none"/>
              </w:rPr>
              <w:t>4.2.1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30</w:t>
            </w:r>
            <w:r w:rsidRPr="000E42F1">
              <w:rPr>
                <w:rFonts w:ascii="Times New Roman" w:eastAsia="標楷體" w:hAnsi="Times New Roman"/>
                <w:noProof/>
                <w:webHidden/>
                <w:sz w:val="28"/>
              </w:rPr>
              <w:fldChar w:fldCharType="end"/>
            </w:r>
          </w:hyperlink>
        </w:p>
        <w:p w14:paraId="01782C63" w14:textId="62987240"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0" w:history="1">
            <w:r w:rsidRPr="000E42F1">
              <w:rPr>
                <w:rStyle w:val="a8"/>
                <w:rFonts w:ascii="Times New Roman" w:eastAsia="標楷體" w:hAnsi="Times New Roman"/>
                <w:noProof/>
                <w:sz w:val="28"/>
                <w:u w:val="none"/>
              </w:rPr>
              <w:t>4.2.2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34</w:t>
            </w:r>
            <w:r w:rsidRPr="000E42F1">
              <w:rPr>
                <w:rFonts w:ascii="Times New Roman" w:eastAsia="標楷體" w:hAnsi="Times New Roman"/>
                <w:noProof/>
                <w:webHidden/>
                <w:sz w:val="28"/>
              </w:rPr>
              <w:fldChar w:fldCharType="end"/>
            </w:r>
          </w:hyperlink>
        </w:p>
        <w:p w14:paraId="7A4B7A20" w14:textId="4DCFB0E2"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1" w:history="1">
            <w:r w:rsidRPr="000E42F1">
              <w:rPr>
                <w:rStyle w:val="a8"/>
                <w:rFonts w:ascii="Times New Roman" w:eastAsia="標楷體" w:hAnsi="Times New Roman"/>
                <w:noProof/>
                <w:sz w:val="28"/>
                <w:u w:val="none"/>
              </w:rPr>
              <w:t>4.2.3</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36</w:t>
            </w:r>
            <w:r w:rsidRPr="000E42F1">
              <w:rPr>
                <w:rFonts w:ascii="Times New Roman" w:eastAsia="標楷體" w:hAnsi="Times New Roman"/>
                <w:noProof/>
                <w:webHidden/>
                <w:sz w:val="28"/>
              </w:rPr>
              <w:fldChar w:fldCharType="end"/>
            </w:r>
          </w:hyperlink>
        </w:p>
        <w:p w14:paraId="3C991C40" w14:textId="2AF23095"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2" w:history="1">
            <w:r w:rsidRPr="000E42F1">
              <w:rPr>
                <w:rStyle w:val="a8"/>
                <w:rFonts w:ascii="Times New Roman" w:eastAsia="標楷體" w:hAnsi="Times New Roman"/>
                <w:noProof/>
                <w:sz w:val="28"/>
                <w:u w:val="none"/>
              </w:rPr>
              <w:t>4.2.4</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統整與比較</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39</w:t>
            </w:r>
            <w:r w:rsidRPr="000E42F1">
              <w:rPr>
                <w:rFonts w:ascii="Times New Roman" w:eastAsia="標楷體" w:hAnsi="Times New Roman"/>
                <w:noProof/>
                <w:webHidden/>
                <w:sz w:val="28"/>
              </w:rPr>
              <w:fldChar w:fldCharType="end"/>
            </w:r>
          </w:hyperlink>
        </w:p>
        <w:p w14:paraId="58DD8902" w14:textId="01C9AC9A"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3"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5</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人力配置</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_Toc198636333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41</w:t>
            </w:r>
            <w:r w:rsidRPr="000E42F1">
              <w:rPr>
                <w:rFonts w:ascii="Times New Roman" w:eastAsia="標楷體" w:hAnsi="Times New Roman"/>
                <w:noProof/>
                <w:webHidden/>
              </w:rPr>
              <w:fldChar w:fldCharType="end"/>
            </w:r>
          </w:hyperlink>
        </w:p>
        <w:p w14:paraId="45DDEFB0" w14:textId="666792FE"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6</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預期成果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42</w:t>
            </w:r>
            <w:r w:rsidRPr="000E42F1">
              <w:rPr>
                <w:rFonts w:ascii="Times New Roman" w:eastAsia="標楷體" w:hAnsi="Times New Roman"/>
                <w:noProof/>
                <w:webHidden/>
              </w:rPr>
              <w:fldChar w:fldCharType="end"/>
            </w:r>
          </w:hyperlink>
        </w:p>
        <w:p w14:paraId="6E41043B" w14:textId="5A504CB6"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5"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7</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執行進度</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43</w:t>
            </w:r>
            <w:r w:rsidRPr="000E42F1">
              <w:rPr>
                <w:rFonts w:ascii="Times New Roman" w:eastAsia="標楷體" w:hAnsi="Times New Roman"/>
                <w:noProof/>
                <w:webHidden/>
              </w:rPr>
              <w:fldChar w:fldCharType="end"/>
            </w:r>
          </w:hyperlink>
        </w:p>
        <w:p w14:paraId="4F4C4EB5" w14:textId="537ACCA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6" w:history="1">
            <w:r w:rsidRPr="000E42F1">
              <w:rPr>
                <w:rStyle w:val="a8"/>
                <w:rFonts w:ascii="Times New Roman" w:eastAsia="標楷體" w:hAnsi="Times New Roman" w:hint="eastAsia"/>
                <w:noProof/>
                <w:sz w:val="28"/>
                <w:u w:val="none"/>
              </w:rPr>
              <w:t>參考文獻</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44</w:t>
            </w:r>
            <w:r w:rsidRPr="000E42F1">
              <w:rPr>
                <w:rFonts w:ascii="Times New Roman" w:eastAsia="標楷體" w:hAnsi="Times New Roman"/>
                <w:noProof/>
                <w:webHidden/>
              </w:rPr>
              <w:fldChar w:fldCharType="end"/>
            </w:r>
          </w:hyperlink>
        </w:p>
        <w:p w14:paraId="3D745896" w14:textId="2C54F09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7" w:history="1">
            <w:r w:rsidRPr="000E42F1">
              <w:rPr>
                <w:rStyle w:val="a8"/>
                <w:rFonts w:ascii="Times New Roman" w:eastAsia="標楷體" w:hAnsi="Times New Roman" w:hint="eastAsia"/>
                <w:noProof/>
                <w:sz w:val="28"/>
                <w:u w:val="none"/>
              </w:rPr>
              <w:t>附錄</w:t>
            </w:r>
            <w:r w:rsidRPr="000E42F1">
              <w:rPr>
                <w:rStyle w:val="a8"/>
                <w:rFonts w:ascii="Times New Roman" w:eastAsia="標楷體" w:hAnsi="Times New Roman"/>
                <w:noProof/>
                <w:sz w:val="28"/>
                <w:u w:val="none"/>
              </w:rPr>
              <w:t xml:space="preserve">A </w:t>
            </w:r>
            <w:r w:rsidRPr="000E42F1">
              <w:rPr>
                <w:rStyle w:val="a8"/>
                <w:rFonts w:ascii="Times New Roman" w:eastAsia="標楷體" w:hAnsi="Times New Roman" w:hint="eastAsia"/>
                <w:noProof/>
                <w:sz w:val="28"/>
                <w:u w:val="none"/>
              </w:rPr>
              <w:t>開發工具介紹</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45</w:t>
            </w:r>
            <w:r w:rsidRPr="000E42F1">
              <w:rPr>
                <w:rFonts w:ascii="Times New Roman" w:eastAsia="標楷體" w:hAnsi="Times New Roman"/>
                <w:noProof/>
                <w:webHidden/>
              </w:rPr>
              <w:fldChar w:fldCharType="end"/>
            </w:r>
          </w:hyperlink>
        </w:p>
        <w:p w14:paraId="33773C5F" w14:textId="7C0B19DD" w:rsidR="00911B56" w:rsidRPr="000E42F1" w:rsidRDefault="00911B56" w:rsidP="00F23FEC">
          <w:pPr>
            <w:pStyle w:val="21"/>
            <w:rPr>
              <w:rFonts w:cstheme="minorBidi"/>
              <w:kern w:val="2"/>
              <w:szCs w:val="24"/>
              <w14:ligatures w14:val="standardContextual"/>
            </w:rPr>
          </w:pPr>
          <w:hyperlink w:anchor="_Toc198636338" w:history="1">
            <w:r w:rsidRPr="000E42F1">
              <w:rPr>
                <w:rStyle w:val="a8"/>
                <w:u w:val="none"/>
              </w:rPr>
              <w:t xml:space="preserve">A.1 </w:t>
            </w:r>
            <w:r w:rsidRPr="000E42F1">
              <w:rPr>
                <w:rStyle w:val="a8"/>
                <w:rFonts w:hint="eastAsia"/>
                <w:u w:val="none"/>
              </w:rPr>
              <w:t>軟體開發工具介紹</w:t>
            </w:r>
            <w:r w:rsidRPr="000E42F1">
              <w:rPr>
                <w:webHidden/>
              </w:rPr>
              <w:tab/>
            </w:r>
            <w:r w:rsidRPr="000E42F1">
              <w:rPr>
                <w:webHidden/>
              </w:rPr>
              <w:fldChar w:fldCharType="begin"/>
            </w:r>
            <w:r w:rsidRPr="000E42F1">
              <w:rPr>
                <w:webHidden/>
              </w:rPr>
              <w:instrText xml:space="preserve"> PAGEREF _Toc198636338 \h </w:instrText>
            </w:r>
            <w:r w:rsidRPr="000E42F1">
              <w:rPr>
                <w:webHidden/>
              </w:rPr>
            </w:r>
            <w:r w:rsidRPr="000E42F1">
              <w:rPr>
                <w:webHidden/>
              </w:rPr>
              <w:fldChar w:fldCharType="separate"/>
            </w:r>
            <w:r w:rsidR="00C97F1B">
              <w:rPr>
                <w:webHidden/>
              </w:rPr>
              <w:t>45</w:t>
            </w:r>
            <w:r w:rsidRPr="000E42F1">
              <w:rPr>
                <w:webHidden/>
              </w:rPr>
              <w:fldChar w:fldCharType="end"/>
            </w:r>
          </w:hyperlink>
        </w:p>
        <w:p w14:paraId="0053E61A" w14:textId="126B9E1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9" w:history="1">
            <w:r w:rsidRPr="000E42F1">
              <w:rPr>
                <w:rStyle w:val="a8"/>
                <w:rFonts w:ascii="Times New Roman" w:eastAsia="標楷體" w:hAnsi="Times New Roman"/>
                <w:noProof/>
                <w:sz w:val="28"/>
                <w:u w:val="none"/>
              </w:rPr>
              <w:t>A.1.1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Visual Studio Code</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2DAF21E7" w14:textId="4F914B7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0" w:history="1">
            <w:r w:rsidRPr="000E42F1">
              <w:rPr>
                <w:rStyle w:val="a8"/>
                <w:rFonts w:ascii="Times New Roman" w:eastAsia="標楷體" w:hAnsi="Times New Roman"/>
                <w:noProof/>
                <w:sz w:val="28"/>
                <w:u w:val="none"/>
              </w:rPr>
              <w:t>A.1.2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TensorFlow</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32B46613" w14:textId="635DCB77"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1" w:history="1">
            <w:r w:rsidRPr="000E42F1">
              <w:rPr>
                <w:rStyle w:val="a8"/>
                <w:rFonts w:ascii="Times New Roman" w:eastAsia="標楷體" w:hAnsi="Times New Roman"/>
                <w:noProof/>
                <w:sz w:val="28"/>
                <w:u w:val="none"/>
              </w:rPr>
              <w:t>A.1.3</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18"/>
                <w:szCs w:val="18"/>
                <w:u w:val="none"/>
              </w:rPr>
              <w:t xml:space="preserve"> </w:t>
            </w:r>
            <w:r w:rsidRPr="000E42F1">
              <w:rPr>
                <w:rStyle w:val="a8"/>
                <w:rFonts w:ascii="Times New Roman" w:eastAsia="標楷體" w:hAnsi="Times New Roman"/>
                <w:noProof/>
                <w:sz w:val="28"/>
                <w:u w:val="none"/>
              </w:rPr>
              <w:t>Colab</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47</w:t>
            </w:r>
            <w:r w:rsidRPr="000E42F1">
              <w:rPr>
                <w:rFonts w:ascii="Times New Roman" w:eastAsia="標楷體" w:hAnsi="Times New Roman"/>
                <w:noProof/>
                <w:webHidden/>
                <w:sz w:val="28"/>
              </w:rPr>
              <w:fldChar w:fldCharType="end"/>
            </w:r>
          </w:hyperlink>
        </w:p>
        <w:p w14:paraId="4DBCAFE2" w14:textId="3E55FBD2" w:rsidR="00911B56" w:rsidRPr="000E42F1" w:rsidRDefault="00911B56" w:rsidP="00F23FEC">
          <w:pPr>
            <w:pStyle w:val="21"/>
            <w:rPr>
              <w:rFonts w:cstheme="minorBidi"/>
              <w:kern w:val="2"/>
              <w:sz w:val="24"/>
              <w:szCs w:val="24"/>
              <w14:ligatures w14:val="standardContextual"/>
            </w:rPr>
          </w:pPr>
          <w:hyperlink w:anchor="_Toc198636342" w:history="1">
            <w:r w:rsidRPr="000E42F1">
              <w:rPr>
                <w:rStyle w:val="a8"/>
                <w:u w:val="none"/>
              </w:rPr>
              <w:t xml:space="preserve">A.2 </w:t>
            </w:r>
            <w:r w:rsidRPr="000E42F1">
              <w:rPr>
                <w:rStyle w:val="a8"/>
                <w:rFonts w:hint="eastAsia"/>
                <w:u w:val="none"/>
              </w:rPr>
              <w:t>影像辨識電腦硬體</w:t>
            </w:r>
            <w:r w:rsidRPr="000E42F1">
              <w:rPr>
                <w:webHidden/>
              </w:rPr>
              <w:tab/>
            </w:r>
            <w:r w:rsidRPr="000E42F1">
              <w:rPr>
                <w:webHidden/>
              </w:rPr>
              <w:fldChar w:fldCharType="begin"/>
            </w:r>
            <w:r w:rsidRPr="000E42F1">
              <w:rPr>
                <w:webHidden/>
              </w:rPr>
              <w:instrText xml:space="preserve"> PAGEREF _Toc198636342 \h </w:instrText>
            </w:r>
            <w:r w:rsidRPr="000E42F1">
              <w:rPr>
                <w:webHidden/>
              </w:rPr>
            </w:r>
            <w:r w:rsidRPr="000E42F1">
              <w:rPr>
                <w:webHidden/>
              </w:rPr>
              <w:fldChar w:fldCharType="separate"/>
            </w:r>
            <w:r w:rsidR="00C97F1B">
              <w:rPr>
                <w:webHidden/>
              </w:rPr>
              <w:t>48</w:t>
            </w:r>
            <w:r w:rsidRPr="000E42F1">
              <w:rPr>
                <w:webHidden/>
              </w:rPr>
              <w:fldChar w:fldCharType="end"/>
            </w:r>
          </w:hyperlink>
        </w:p>
        <w:p w14:paraId="6C160757" w14:textId="5AB447CB" w:rsidR="001D2788" w:rsidRPr="000E42F1" w:rsidRDefault="00B869C5" w:rsidP="003569E1">
          <w:pPr>
            <w:spacing w:line="480" w:lineRule="exact"/>
            <w:ind w:left="600" w:firstLine="560"/>
            <w:jc w:val="both"/>
            <w:rPr>
              <w:rFonts w:ascii="Times New Roman" w:eastAsia="標楷體" w:hAnsi="Times New Roman" w:cs="Times New Roman"/>
              <w:bCs/>
              <w:szCs w:val="28"/>
              <w:lang w:val="zh-TW"/>
            </w:rPr>
          </w:pPr>
          <w:r w:rsidRPr="000E42F1">
            <w:rPr>
              <w:rFonts w:ascii="Times New Roman" w:eastAsia="標楷體" w:hAnsi="Times New Roman" w:cs="Times New Roman"/>
              <w:bCs/>
              <w:sz w:val="28"/>
              <w:szCs w:val="28"/>
              <w:lang w:val="zh-TW"/>
            </w:rPr>
            <w:fldChar w:fldCharType="end"/>
          </w:r>
          <w:r w:rsidR="006C5A5B" w:rsidRPr="000E42F1">
            <w:rPr>
              <w:rFonts w:ascii="Times New Roman" w:eastAsia="標楷體" w:hAnsi="Times New Roman" w:cs="Times New Roman"/>
              <w:bCs/>
              <w:szCs w:val="28"/>
              <w:lang w:val="zh-TW"/>
            </w:rPr>
            <w:br w:type="page"/>
          </w:r>
        </w:p>
      </w:sdtContent>
    </w:sdt>
    <w:p w14:paraId="1A292993" w14:textId="79A68329" w:rsidR="00DC4AB4" w:rsidRPr="009D2D9E" w:rsidRDefault="00CD5045" w:rsidP="000E42F1">
      <w:pPr>
        <w:pStyle w:val="1"/>
        <w:spacing w:beforeLines="100" w:before="360" w:afterLines="100" w:after="360" w:line="240" w:lineRule="auto"/>
        <w:jc w:val="center"/>
        <w:rPr>
          <w:rFonts w:ascii="Times New Roman" w:eastAsia="標楷體" w:hAnsi="Times New Roman"/>
          <w:bCs w:val="0"/>
          <w:sz w:val="40"/>
          <w:szCs w:val="40"/>
        </w:rPr>
      </w:pPr>
      <w:bookmarkStart w:id="5" w:name="_Toc198636305"/>
      <w:r w:rsidRPr="009D2D9E">
        <w:rPr>
          <w:rFonts w:ascii="Times New Roman" w:eastAsia="標楷體" w:hAnsi="Times New Roman" w:hint="eastAsia"/>
          <w:bCs w:val="0"/>
          <w:sz w:val="40"/>
          <w:szCs w:val="40"/>
        </w:rPr>
        <w:lastRenderedPageBreak/>
        <w:t>表</w:t>
      </w:r>
      <w:r w:rsidR="00971E89" w:rsidRPr="009D2D9E">
        <w:rPr>
          <w:rFonts w:ascii="Times New Roman" w:eastAsia="標楷體" w:hAnsi="Times New Roman" w:hint="eastAsia"/>
          <w:bCs w:val="0"/>
          <w:sz w:val="40"/>
          <w:szCs w:val="40"/>
        </w:rPr>
        <w:t xml:space="preserve"> </w:t>
      </w:r>
      <w:r w:rsidR="00EC71BA"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錄</w:t>
      </w:r>
      <w:bookmarkEnd w:id="5"/>
    </w:p>
    <w:p w14:paraId="39367287" w14:textId="20CDCC4E" w:rsidR="00891942" w:rsidRPr="00891942" w:rsidRDefault="00891942" w:rsidP="00E532FA">
      <w:pPr>
        <w:pStyle w:val="21"/>
        <w:ind w:leftChars="0" w:left="0"/>
        <w:rPr>
          <w:rStyle w:val="a8"/>
        </w:rPr>
      </w:pP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2." </w:instrText>
      </w:r>
      <w:r w:rsidRPr="00891942">
        <w:rPr>
          <w:rStyle w:val="a8"/>
        </w:rPr>
        <w:fldChar w:fldCharType="separate"/>
      </w:r>
      <w:hyperlink w:anchor="_Toc198610595" w:history="1">
        <w:r w:rsidRPr="00891942">
          <w:rPr>
            <w:rStyle w:val="a8"/>
            <w:rFonts w:hint="eastAsia"/>
          </w:rPr>
          <w:t>表</w:t>
        </w:r>
        <w:r w:rsidRPr="00891942">
          <w:rPr>
            <w:rStyle w:val="a8"/>
          </w:rPr>
          <w:t xml:space="preserve"> 2.1</w:t>
        </w:r>
        <w:r w:rsidR="00604BAE">
          <w:rPr>
            <w:rStyle w:val="a8"/>
            <w:rFonts w:hint="eastAsia"/>
          </w:rPr>
          <w:t xml:space="preserve"> </w:t>
        </w:r>
        <w:r w:rsidR="007709D0">
          <w:rPr>
            <w:rStyle w:val="a8"/>
            <w:rFonts w:hint="eastAsia"/>
          </w:rPr>
          <w:t xml:space="preserve"> </w:t>
        </w:r>
        <w:r w:rsidRPr="00891942">
          <w:rPr>
            <w:rStyle w:val="a8"/>
            <w:rFonts w:hint="eastAsia"/>
          </w:rPr>
          <w:t>視網膜病變眼底影像分級</w:t>
        </w:r>
        <w:r w:rsidRPr="00891942">
          <w:rPr>
            <w:rStyle w:val="a8"/>
            <w:webHidden/>
          </w:rPr>
          <w:tab/>
        </w:r>
        <w:r w:rsidRPr="00891942">
          <w:rPr>
            <w:rStyle w:val="a8"/>
            <w:webHidden/>
          </w:rPr>
          <w:fldChar w:fldCharType="begin"/>
        </w:r>
        <w:r w:rsidRPr="00891942">
          <w:rPr>
            <w:rStyle w:val="a8"/>
            <w:webHidden/>
          </w:rPr>
          <w:instrText xml:space="preserve"> PAGEREF _Toc198610595 \h </w:instrText>
        </w:r>
        <w:r w:rsidRPr="00891942">
          <w:rPr>
            <w:rStyle w:val="a8"/>
            <w:webHidden/>
          </w:rPr>
        </w:r>
        <w:r w:rsidRPr="00891942">
          <w:rPr>
            <w:rStyle w:val="a8"/>
            <w:webHidden/>
          </w:rPr>
          <w:fldChar w:fldCharType="separate"/>
        </w:r>
        <w:r w:rsidR="00C97F1B">
          <w:rPr>
            <w:rStyle w:val="a8"/>
            <w:webHidden/>
          </w:rPr>
          <w:t>7</w:t>
        </w:r>
        <w:r w:rsidRPr="00891942">
          <w:rPr>
            <w:rStyle w:val="a8"/>
            <w:webHidden/>
          </w:rPr>
          <w:fldChar w:fldCharType="end"/>
        </w:r>
      </w:hyperlink>
    </w:p>
    <w:p w14:paraId="78D474B0" w14:textId="76EB203B" w:rsidR="00891942" w:rsidRPr="00891942" w:rsidRDefault="00891942" w:rsidP="00E532FA">
      <w:pPr>
        <w:pStyle w:val="21"/>
        <w:ind w:leftChars="0" w:left="0"/>
        <w:rPr>
          <w:rStyle w:val="a8"/>
        </w:rPr>
      </w:pPr>
      <w:hyperlink w:anchor="_Toc198610596" w:history="1">
        <w:r w:rsidRPr="00891942">
          <w:rPr>
            <w:rStyle w:val="a8"/>
            <w:rFonts w:hint="eastAsia"/>
          </w:rPr>
          <w:t>表</w:t>
        </w:r>
        <w:r w:rsidRPr="00891942">
          <w:rPr>
            <w:rStyle w:val="a8"/>
          </w:rPr>
          <w:t xml:space="preserve"> 2.2</w:t>
        </w:r>
        <w:r w:rsidR="00604BAE">
          <w:rPr>
            <w:rStyle w:val="a8"/>
            <w:rFonts w:hint="eastAsia"/>
          </w:rPr>
          <w:t xml:space="preserve"> </w:t>
        </w:r>
        <w:r w:rsidR="007709D0">
          <w:rPr>
            <w:rStyle w:val="a8"/>
            <w:rFonts w:hint="eastAsia"/>
          </w:rPr>
          <w:t xml:space="preserve"> </w:t>
        </w:r>
        <w:r w:rsidRPr="00891942">
          <w:rPr>
            <w:rStyle w:val="a8"/>
            <w:rFonts w:hint="eastAsia"/>
          </w:rPr>
          <w:t>糖尿病視網膜病變資料集</w:t>
        </w:r>
        <w:r w:rsidRPr="00891942">
          <w:rPr>
            <w:rStyle w:val="a8"/>
            <w:webHidden/>
          </w:rPr>
          <w:tab/>
        </w:r>
        <w:r w:rsidRPr="00891942">
          <w:rPr>
            <w:rStyle w:val="a8"/>
            <w:webHidden/>
          </w:rPr>
          <w:fldChar w:fldCharType="begin"/>
        </w:r>
        <w:r w:rsidRPr="00891942">
          <w:rPr>
            <w:rStyle w:val="a8"/>
            <w:webHidden/>
          </w:rPr>
          <w:instrText xml:space="preserve"> PAGEREF _Toc198610596 \h </w:instrText>
        </w:r>
        <w:r w:rsidRPr="00891942">
          <w:rPr>
            <w:rStyle w:val="a8"/>
            <w:webHidden/>
          </w:rPr>
        </w:r>
        <w:r w:rsidRPr="00891942">
          <w:rPr>
            <w:rStyle w:val="a8"/>
            <w:webHidden/>
          </w:rPr>
          <w:fldChar w:fldCharType="separate"/>
        </w:r>
        <w:r w:rsidR="00C97F1B">
          <w:rPr>
            <w:rStyle w:val="a8"/>
            <w:webHidden/>
          </w:rPr>
          <w:t>8</w:t>
        </w:r>
        <w:r w:rsidRPr="00891942">
          <w:rPr>
            <w:rStyle w:val="a8"/>
            <w:webHidden/>
          </w:rPr>
          <w:fldChar w:fldCharType="end"/>
        </w:r>
      </w:hyperlink>
    </w:p>
    <w:p w14:paraId="18BDC745" w14:textId="05293ABE" w:rsidR="00FA094D" w:rsidRPr="00FA094D" w:rsidRDefault="00891942" w:rsidP="00E532FA">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3." </w:instrText>
      </w:r>
      <w:r w:rsidRPr="00891942">
        <w:rPr>
          <w:rStyle w:val="a8"/>
        </w:rPr>
        <w:fldChar w:fldCharType="separate"/>
      </w:r>
      <w:hyperlink w:anchor="_Toc198632355" w:history="1">
        <w:r w:rsidR="00FA094D" w:rsidRPr="00FA094D">
          <w:rPr>
            <w:rStyle w:val="a8"/>
            <w:rFonts w:hint="eastAsia"/>
          </w:rPr>
          <w:t>表</w:t>
        </w:r>
        <w:r w:rsidR="00FA094D" w:rsidRPr="00FA094D">
          <w:rPr>
            <w:rStyle w:val="a8"/>
          </w:rPr>
          <w:t xml:space="preserve"> 3.1</w:t>
        </w:r>
        <w:r w:rsidR="00604BAE">
          <w:rPr>
            <w:rStyle w:val="a8"/>
            <w:rFonts w:hint="eastAsia"/>
          </w:rPr>
          <w:t xml:space="preserve"> </w:t>
        </w:r>
        <w:r w:rsidR="007709D0">
          <w:rPr>
            <w:rStyle w:val="a8"/>
            <w:rFonts w:hint="eastAsia"/>
          </w:rPr>
          <w:t xml:space="preserve"> </w:t>
        </w:r>
        <w:r w:rsidR="00FA094D" w:rsidRPr="00FA094D">
          <w:rPr>
            <w:rStyle w:val="a8"/>
            <w:rFonts w:hint="eastAsia"/>
          </w:rPr>
          <w:t>本研究實驗軟硬體環境</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_Toc198632355 \h </w:instrText>
        </w:r>
        <w:r w:rsidR="00FA094D" w:rsidRPr="00FA094D">
          <w:rPr>
            <w:rStyle w:val="a8"/>
            <w:webHidden/>
          </w:rPr>
        </w:r>
        <w:r w:rsidR="00FA094D" w:rsidRPr="00FA094D">
          <w:rPr>
            <w:rStyle w:val="a8"/>
            <w:webHidden/>
          </w:rPr>
          <w:fldChar w:fldCharType="separate"/>
        </w:r>
        <w:r w:rsidR="00C97F1B">
          <w:rPr>
            <w:rStyle w:val="a8"/>
            <w:webHidden/>
          </w:rPr>
          <w:t>13</w:t>
        </w:r>
        <w:r w:rsidR="00FA094D" w:rsidRPr="00FA094D">
          <w:rPr>
            <w:rStyle w:val="a8"/>
            <w:webHidden/>
          </w:rPr>
          <w:fldChar w:fldCharType="end"/>
        </w:r>
      </w:hyperlink>
    </w:p>
    <w:p w14:paraId="43926175" w14:textId="57BC7275" w:rsidR="00FA094D" w:rsidRPr="00FA094D" w:rsidRDefault="00FA094D" w:rsidP="00E532FA">
      <w:pPr>
        <w:pStyle w:val="21"/>
        <w:ind w:leftChars="0" w:left="0"/>
        <w:rPr>
          <w:rStyle w:val="a8"/>
        </w:rPr>
      </w:pPr>
      <w:hyperlink w:anchor="_Toc198632356" w:history="1">
        <w:r w:rsidRPr="00FA094D">
          <w:rPr>
            <w:rStyle w:val="a8"/>
            <w:rFonts w:hint="eastAsia"/>
          </w:rPr>
          <w:t>表</w:t>
        </w:r>
        <w:r w:rsidRPr="00FA094D">
          <w:rPr>
            <w:rStyle w:val="a8"/>
          </w:rPr>
          <w:t xml:space="preserve"> 3.2</w:t>
        </w:r>
        <w:r w:rsidR="00E80F9C">
          <w:rPr>
            <w:rStyle w:val="a8"/>
            <w:rFonts w:hint="eastAsia"/>
          </w:rPr>
          <w:t xml:space="preserve"> </w:t>
        </w:r>
        <w:r w:rsidR="007709D0">
          <w:rPr>
            <w:rStyle w:val="a8"/>
            <w:rFonts w:hint="eastAsia"/>
          </w:rPr>
          <w:t xml:space="preserve"> </w:t>
        </w:r>
        <w:r w:rsidRPr="00FA094D">
          <w:rPr>
            <w:rStyle w:val="a8"/>
          </w:rPr>
          <w:t>CNN</w:t>
        </w:r>
        <w:r w:rsidRPr="00FA094D">
          <w:rPr>
            <w:rStyle w:val="a8"/>
            <w:rFonts w:hint="eastAsia"/>
          </w:rPr>
          <w:t>模型架構</w:t>
        </w:r>
        <w:r w:rsidRPr="00FA094D">
          <w:rPr>
            <w:rStyle w:val="a8"/>
            <w:webHidden/>
          </w:rPr>
          <w:tab/>
        </w:r>
        <w:r w:rsidRPr="00FA094D">
          <w:rPr>
            <w:rStyle w:val="a8"/>
            <w:webHidden/>
          </w:rPr>
          <w:fldChar w:fldCharType="begin"/>
        </w:r>
        <w:r w:rsidRPr="00FA094D">
          <w:rPr>
            <w:rStyle w:val="a8"/>
            <w:webHidden/>
          </w:rPr>
          <w:instrText xml:space="preserve"> PAGEREF _Toc198632356 \h </w:instrText>
        </w:r>
        <w:r w:rsidRPr="00FA094D">
          <w:rPr>
            <w:rStyle w:val="a8"/>
            <w:webHidden/>
          </w:rPr>
        </w:r>
        <w:r w:rsidRPr="00FA094D">
          <w:rPr>
            <w:rStyle w:val="a8"/>
            <w:webHidden/>
          </w:rPr>
          <w:fldChar w:fldCharType="separate"/>
        </w:r>
        <w:r w:rsidR="00C97F1B">
          <w:rPr>
            <w:rStyle w:val="a8"/>
            <w:webHidden/>
          </w:rPr>
          <w:t>15</w:t>
        </w:r>
        <w:r w:rsidRPr="00FA094D">
          <w:rPr>
            <w:rStyle w:val="a8"/>
            <w:webHidden/>
          </w:rPr>
          <w:fldChar w:fldCharType="end"/>
        </w:r>
      </w:hyperlink>
    </w:p>
    <w:p w14:paraId="61B1929A" w14:textId="09EBB0D7" w:rsidR="00FA094D" w:rsidRPr="00FA094D" w:rsidRDefault="00FA094D" w:rsidP="00E532FA">
      <w:pPr>
        <w:pStyle w:val="21"/>
        <w:ind w:leftChars="0" w:left="0"/>
        <w:rPr>
          <w:rStyle w:val="a8"/>
        </w:rPr>
      </w:pPr>
      <w:hyperlink w:anchor="_Toc198632357" w:history="1">
        <w:r w:rsidRPr="00FA094D">
          <w:rPr>
            <w:rStyle w:val="a8"/>
            <w:rFonts w:hint="eastAsia"/>
          </w:rPr>
          <w:t>表</w:t>
        </w:r>
        <w:r w:rsidRPr="00FA094D">
          <w:rPr>
            <w:rStyle w:val="a8"/>
          </w:rPr>
          <w:t xml:space="preserve"> 3.3 </w:t>
        </w:r>
        <w:r w:rsidR="007709D0">
          <w:rPr>
            <w:rStyle w:val="a8"/>
            <w:rFonts w:hint="eastAsia"/>
          </w:rPr>
          <w:t xml:space="preserve"> </w:t>
        </w:r>
        <w:r w:rsidRPr="00FA094D">
          <w:rPr>
            <w:rStyle w:val="a8"/>
          </w:rPr>
          <w:t>CNN</w:t>
        </w:r>
        <w:r w:rsidRPr="00FA094D">
          <w:rPr>
            <w:rStyle w:val="a8"/>
            <w:rFonts w:hint="eastAsia"/>
          </w:rPr>
          <w:t>模型架構</w:t>
        </w:r>
        <w:r w:rsidRPr="00FA094D">
          <w:rPr>
            <w:rStyle w:val="a8"/>
          </w:rPr>
          <w:t>(</w:t>
        </w:r>
        <w:r w:rsidRPr="00FA094D">
          <w:rPr>
            <w:rStyle w:val="a8"/>
            <w:rFonts w:hint="eastAsia"/>
          </w:rPr>
          <w:t>續</w:t>
        </w:r>
        <w:r w:rsidRPr="00FA094D">
          <w:rPr>
            <w:rStyle w:val="a8"/>
          </w:rPr>
          <w:t>)</w:t>
        </w:r>
        <w:r w:rsidRPr="00FA094D">
          <w:rPr>
            <w:rStyle w:val="a8"/>
            <w:webHidden/>
          </w:rPr>
          <w:tab/>
        </w:r>
        <w:r w:rsidRPr="00FA094D">
          <w:rPr>
            <w:rStyle w:val="a8"/>
            <w:webHidden/>
          </w:rPr>
          <w:fldChar w:fldCharType="begin"/>
        </w:r>
        <w:r w:rsidRPr="00FA094D">
          <w:rPr>
            <w:rStyle w:val="a8"/>
            <w:webHidden/>
          </w:rPr>
          <w:instrText xml:space="preserve"> PAGEREF _Toc198632357 \h </w:instrText>
        </w:r>
        <w:r w:rsidRPr="00FA094D">
          <w:rPr>
            <w:rStyle w:val="a8"/>
            <w:webHidden/>
          </w:rPr>
        </w:r>
        <w:r w:rsidRPr="00FA094D">
          <w:rPr>
            <w:rStyle w:val="a8"/>
            <w:webHidden/>
          </w:rPr>
          <w:fldChar w:fldCharType="separate"/>
        </w:r>
        <w:r w:rsidR="00C97F1B">
          <w:rPr>
            <w:rStyle w:val="a8"/>
            <w:webHidden/>
          </w:rPr>
          <w:t>16</w:t>
        </w:r>
        <w:r w:rsidRPr="00FA094D">
          <w:rPr>
            <w:rStyle w:val="a8"/>
            <w:webHidden/>
          </w:rPr>
          <w:fldChar w:fldCharType="end"/>
        </w:r>
      </w:hyperlink>
    </w:p>
    <w:p w14:paraId="74521AA0" w14:textId="425EDD43" w:rsidR="00FA094D" w:rsidRPr="00FA094D" w:rsidRDefault="00FA094D" w:rsidP="00E532FA">
      <w:pPr>
        <w:pStyle w:val="21"/>
        <w:ind w:leftChars="0" w:left="0"/>
        <w:rPr>
          <w:rStyle w:val="a8"/>
        </w:rPr>
      </w:pPr>
      <w:hyperlink w:anchor="_Toc198632358" w:history="1">
        <w:r w:rsidRPr="00FA094D">
          <w:rPr>
            <w:rStyle w:val="a8"/>
            <w:rFonts w:hint="eastAsia"/>
          </w:rPr>
          <w:t>表</w:t>
        </w:r>
        <w:r w:rsidRPr="00FA094D">
          <w:rPr>
            <w:rStyle w:val="a8"/>
          </w:rPr>
          <w:t xml:space="preserve"> 3.4 </w:t>
        </w:r>
        <w:r w:rsidR="007709D0">
          <w:rPr>
            <w:rStyle w:val="a8"/>
            <w:rFonts w:hint="eastAsia"/>
          </w:rPr>
          <w:t xml:space="preserve"> </w:t>
        </w:r>
        <w:r w:rsidRPr="00FA094D">
          <w:rPr>
            <w:rStyle w:val="a8"/>
          </w:rPr>
          <w:t>VGG16</w:t>
        </w:r>
        <w:r w:rsidRPr="00FA094D">
          <w:rPr>
            <w:rStyle w:val="a8"/>
            <w:rFonts w:hint="eastAsia"/>
          </w:rPr>
          <w:t>模型架構</w:t>
        </w:r>
        <w:r w:rsidRPr="00FA094D">
          <w:rPr>
            <w:rStyle w:val="a8"/>
            <w:webHidden/>
          </w:rPr>
          <w:tab/>
        </w:r>
        <w:r w:rsidRPr="00FA094D">
          <w:rPr>
            <w:rStyle w:val="a8"/>
            <w:webHidden/>
          </w:rPr>
          <w:fldChar w:fldCharType="begin"/>
        </w:r>
        <w:r w:rsidRPr="00FA094D">
          <w:rPr>
            <w:rStyle w:val="a8"/>
            <w:webHidden/>
          </w:rPr>
          <w:instrText xml:space="preserve"> PAGEREF _Toc198632358 \h </w:instrText>
        </w:r>
        <w:r w:rsidRPr="00FA094D">
          <w:rPr>
            <w:rStyle w:val="a8"/>
            <w:webHidden/>
          </w:rPr>
        </w:r>
        <w:r w:rsidRPr="00FA094D">
          <w:rPr>
            <w:rStyle w:val="a8"/>
            <w:webHidden/>
          </w:rPr>
          <w:fldChar w:fldCharType="separate"/>
        </w:r>
        <w:r w:rsidR="00C97F1B">
          <w:rPr>
            <w:rStyle w:val="a8"/>
            <w:webHidden/>
          </w:rPr>
          <w:t>17</w:t>
        </w:r>
        <w:r w:rsidRPr="00FA094D">
          <w:rPr>
            <w:rStyle w:val="a8"/>
            <w:webHidden/>
          </w:rPr>
          <w:fldChar w:fldCharType="end"/>
        </w:r>
      </w:hyperlink>
    </w:p>
    <w:p w14:paraId="0CD44F8F" w14:textId="6364F269" w:rsidR="00FA094D" w:rsidRPr="00FA094D" w:rsidRDefault="00FA094D" w:rsidP="00E532FA">
      <w:pPr>
        <w:pStyle w:val="21"/>
        <w:ind w:leftChars="0" w:left="0"/>
        <w:rPr>
          <w:rStyle w:val="a8"/>
        </w:rPr>
      </w:pPr>
      <w:hyperlink w:anchor="_Toc198632359" w:history="1">
        <w:r w:rsidRPr="00FA094D">
          <w:rPr>
            <w:rStyle w:val="a8"/>
            <w:rFonts w:hint="eastAsia"/>
          </w:rPr>
          <w:t>表</w:t>
        </w:r>
        <w:r w:rsidRPr="00FA094D">
          <w:rPr>
            <w:rStyle w:val="a8"/>
          </w:rPr>
          <w:t xml:space="preserve"> 3.5 </w:t>
        </w:r>
        <w:r w:rsidR="007709D0">
          <w:rPr>
            <w:rStyle w:val="a8"/>
            <w:rFonts w:hint="eastAsia"/>
          </w:rPr>
          <w:t xml:space="preserve"> </w:t>
        </w:r>
        <w:r w:rsidRPr="00FA094D">
          <w:rPr>
            <w:rStyle w:val="a8"/>
          </w:rPr>
          <w:t>ResNet50</w:t>
        </w:r>
        <w:r w:rsidRPr="00FA094D">
          <w:rPr>
            <w:rStyle w:val="a8"/>
            <w:rFonts w:hint="eastAsia"/>
          </w:rPr>
          <w:t>模型架構</w:t>
        </w:r>
        <w:r w:rsidRPr="00FA094D">
          <w:rPr>
            <w:rStyle w:val="a8"/>
            <w:webHidden/>
          </w:rPr>
          <w:tab/>
        </w:r>
        <w:r w:rsidRPr="00FA094D">
          <w:rPr>
            <w:rStyle w:val="a8"/>
            <w:webHidden/>
          </w:rPr>
          <w:fldChar w:fldCharType="begin"/>
        </w:r>
        <w:r w:rsidRPr="00FA094D">
          <w:rPr>
            <w:rStyle w:val="a8"/>
            <w:webHidden/>
          </w:rPr>
          <w:instrText xml:space="preserve"> PAGEREF _Toc198632359 \h </w:instrText>
        </w:r>
        <w:r w:rsidRPr="00FA094D">
          <w:rPr>
            <w:rStyle w:val="a8"/>
            <w:webHidden/>
          </w:rPr>
        </w:r>
        <w:r w:rsidRPr="00FA094D">
          <w:rPr>
            <w:rStyle w:val="a8"/>
            <w:webHidden/>
          </w:rPr>
          <w:fldChar w:fldCharType="separate"/>
        </w:r>
        <w:r w:rsidR="00C97F1B">
          <w:rPr>
            <w:rStyle w:val="a8"/>
            <w:webHidden/>
          </w:rPr>
          <w:t>22</w:t>
        </w:r>
        <w:r w:rsidRPr="00FA094D">
          <w:rPr>
            <w:rStyle w:val="a8"/>
            <w:webHidden/>
          </w:rPr>
          <w:fldChar w:fldCharType="end"/>
        </w:r>
      </w:hyperlink>
    </w:p>
    <w:p w14:paraId="7F93D4D0" w14:textId="56F13AEB" w:rsidR="00891942" w:rsidRPr="00891942" w:rsidRDefault="00891942" w:rsidP="00E532FA">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4." </w:instrText>
      </w:r>
      <w:r w:rsidRPr="00891942">
        <w:rPr>
          <w:rStyle w:val="a8"/>
        </w:rPr>
        <w:fldChar w:fldCharType="separate"/>
      </w:r>
      <w:hyperlink w:anchor="_Toc198610573" w:history="1">
        <w:r w:rsidRPr="00891942">
          <w:rPr>
            <w:rStyle w:val="a8"/>
            <w:rFonts w:hint="eastAsia"/>
          </w:rPr>
          <w:t>表</w:t>
        </w:r>
        <w:r w:rsidRPr="00891942">
          <w:rPr>
            <w:rStyle w:val="a8"/>
          </w:rPr>
          <w:t xml:space="preserve"> 4.1 </w:t>
        </w:r>
        <w:r w:rsidR="007709D0">
          <w:rPr>
            <w:rStyle w:val="a8"/>
            <w:rFonts w:hint="eastAsia"/>
          </w:rPr>
          <w:t xml:space="preserve"> </w:t>
        </w:r>
        <w:r w:rsidRPr="00891942">
          <w:rPr>
            <w:rStyle w:val="a8"/>
          </w:rPr>
          <w:t>CNN</w:t>
        </w:r>
        <w:r w:rsidRPr="00891942">
          <w:rPr>
            <w:rStyle w:val="a8"/>
            <w:rFonts w:hint="eastAsia"/>
          </w:rPr>
          <w:t>二分法指標</w:t>
        </w:r>
        <w:r w:rsidRPr="00891942">
          <w:rPr>
            <w:rStyle w:val="a8"/>
            <w:webHidden/>
          </w:rPr>
          <w:tab/>
        </w:r>
        <w:r w:rsidRPr="00891942">
          <w:rPr>
            <w:rStyle w:val="a8"/>
            <w:webHidden/>
          </w:rPr>
          <w:fldChar w:fldCharType="begin"/>
        </w:r>
        <w:r w:rsidRPr="00891942">
          <w:rPr>
            <w:rStyle w:val="a8"/>
            <w:webHidden/>
          </w:rPr>
          <w:instrText xml:space="preserve"> PAGEREF _Toc198610573 \h </w:instrText>
        </w:r>
        <w:r w:rsidRPr="00891942">
          <w:rPr>
            <w:rStyle w:val="a8"/>
            <w:webHidden/>
          </w:rPr>
        </w:r>
        <w:r w:rsidRPr="00891942">
          <w:rPr>
            <w:rStyle w:val="a8"/>
            <w:webHidden/>
          </w:rPr>
          <w:fldChar w:fldCharType="separate"/>
        </w:r>
        <w:r w:rsidR="00C97F1B">
          <w:rPr>
            <w:rStyle w:val="a8"/>
            <w:webHidden/>
          </w:rPr>
          <w:t>32</w:t>
        </w:r>
        <w:r w:rsidRPr="00891942">
          <w:rPr>
            <w:rStyle w:val="a8"/>
            <w:webHidden/>
          </w:rPr>
          <w:fldChar w:fldCharType="end"/>
        </w:r>
      </w:hyperlink>
    </w:p>
    <w:p w14:paraId="65581E88" w14:textId="3FB11BA2" w:rsidR="00891942" w:rsidRPr="00891942" w:rsidRDefault="00891942" w:rsidP="00E532FA">
      <w:pPr>
        <w:pStyle w:val="21"/>
        <w:ind w:leftChars="0" w:left="0"/>
        <w:rPr>
          <w:rStyle w:val="a8"/>
        </w:rPr>
      </w:pPr>
      <w:hyperlink w:anchor="_Toc198610574" w:history="1">
        <w:r w:rsidRPr="00891942">
          <w:rPr>
            <w:rStyle w:val="a8"/>
            <w:rFonts w:hint="eastAsia"/>
          </w:rPr>
          <w:t>表</w:t>
        </w:r>
        <w:r w:rsidRPr="00891942">
          <w:rPr>
            <w:rStyle w:val="a8"/>
          </w:rPr>
          <w:t xml:space="preserve"> 4.2 </w:t>
        </w:r>
        <w:r w:rsidR="007709D0">
          <w:rPr>
            <w:rStyle w:val="a8"/>
            <w:rFonts w:hint="eastAsia"/>
          </w:rPr>
          <w:t xml:space="preserve"> </w:t>
        </w:r>
        <w:r w:rsidRPr="00891942">
          <w:rPr>
            <w:rStyle w:val="a8"/>
          </w:rPr>
          <w:t>CNN</w:t>
        </w:r>
        <w:r w:rsidRPr="00891942">
          <w:rPr>
            <w:rStyle w:val="a8"/>
            <w:rFonts w:hint="eastAsia"/>
          </w:rPr>
          <w:t>四分法指標</w:t>
        </w:r>
        <w:r w:rsidRPr="00891942">
          <w:rPr>
            <w:rStyle w:val="a8"/>
            <w:webHidden/>
          </w:rPr>
          <w:tab/>
        </w:r>
        <w:r w:rsidRPr="00891942">
          <w:rPr>
            <w:rStyle w:val="a8"/>
            <w:webHidden/>
          </w:rPr>
          <w:fldChar w:fldCharType="begin"/>
        </w:r>
        <w:r w:rsidRPr="00891942">
          <w:rPr>
            <w:rStyle w:val="a8"/>
            <w:webHidden/>
          </w:rPr>
          <w:instrText xml:space="preserve"> PAGEREF _Toc198610574 \h </w:instrText>
        </w:r>
        <w:r w:rsidRPr="00891942">
          <w:rPr>
            <w:rStyle w:val="a8"/>
            <w:webHidden/>
          </w:rPr>
        </w:r>
        <w:r w:rsidRPr="00891942">
          <w:rPr>
            <w:rStyle w:val="a8"/>
            <w:webHidden/>
          </w:rPr>
          <w:fldChar w:fldCharType="separate"/>
        </w:r>
        <w:r w:rsidR="00C97F1B">
          <w:rPr>
            <w:rStyle w:val="a8"/>
            <w:webHidden/>
          </w:rPr>
          <w:t>33</w:t>
        </w:r>
        <w:r w:rsidRPr="00891942">
          <w:rPr>
            <w:rStyle w:val="a8"/>
            <w:webHidden/>
          </w:rPr>
          <w:fldChar w:fldCharType="end"/>
        </w:r>
      </w:hyperlink>
    </w:p>
    <w:p w14:paraId="009821B3" w14:textId="631922B2" w:rsidR="00891942" w:rsidRPr="00891942" w:rsidRDefault="00891942" w:rsidP="00E532FA">
      <w:pPr>
        <w:pStyle w:val="21"/>
        <w:ind w:leftChars="0" w:left="0"/>
        <w:rPr>
          <w:rStyle w:val="a8"/>
        </w:rPr>
      </w:pPr>
      <w:hyperlink w:anchor="_Toc198610575" w:history="1">
        <w:r w:rsidRPr="00891942">
          <w:rPr>
            <w:rStyle w:val="a8"/>
            <w:rFonts w:hint="eastAsia"/>
          </w:rPr>
          <w:t>表</w:t>
        </w:r>
        <w:r w:rsidRPr="00891942">
          <w:rPr>
            <w:rStyle w:val="a8"/>
          </w:rPr>
          <w:t xml:space="preserve"> 4.3 </w:t>
        </w:r>
        <w:r w:rsidR="007709D0">
          <w:rPr>
            <w:rStyle w:val="a8"/>
            <w:rFonts w:hint="eastAsia"/>
          </w:rPr>
          <w:t xml:space="preserve"> </w:t>
        </w:r>
        <w:r w:rsidRPr="00891942">
          <w:rPr>
            <w:rStyle w:val="a8"/>
          </w:rPr>
          <w:t>VGG16</w:t>
        </w:r>
        <w:r w:rsidRPr="00891942">
          <w:rPr>
            <w:rStyle w:val="a8"/>
            <w:rFonts w:hint="eastAsia"/>
          </w:rPr>
          <w:t>指標</w:t>
        </w:r>
        <w:r w:rsidRPr="00891942">
          <w:rPr>
            <w:rStyle w:val="a8"/>
            <w:webHidden/>
          </w:rPr>
          <w:tab/>
        </w:r>
        <w:r w:rsidRPr="00891942">
          <w:rPr>
            <w:rStyle w:val="a8"/>
            <w:webHidden/>
          </w:rPr>
          <w:fldChar w:fldCharType="begin"/>
        </w:r>
        <w:r w:rsidRPr="00891942">
          <w:rPr>
            <w:rStyle w:val="a8"/>
            <w:webHidden/>
          </w:rPr>
          <w:instrText xml:space="preserve"> PAGEREF _Toc198610575 \h </w:instrText>
        </w:r>
        <w:r w:rsidRPr="00891942">
          <w:rPr>
            <w:rStyle w:val="a8"/>
            <w:webHidden/>
          </w:rPr>
        </w:r>
        <w:r w:rsidRPr="00891942">
          <w:rPr>
            <w:rStyle w:val="a8"/>
            <w:webHidden/>
          </w:rPr>
          <w:fldChar w:fldCharType="separate"/>
        </w:r>
        <w:r w:rsidR="00C97F1B">
          <w:rPr>
            <w:rStyle w:val="a8"/>
            <w:webHidden/>
          </w:rPr>
          <w:t>35</w:t>
        </w:r>
        <w:r w:rsidRPr="00891942">
          <w:rPr>
            <w:rStyle w:val="a8"/>
            <w:webHidden/>
          </w:rPr>
          <w:fldChar w:fldCharType="end"/>
        </w:r>
      </w:hyperlink>
    </w:p>
    <w:p w14:paraId="67517EC8" w14:textId="11DC3F0A" w:rsidR="00891942" w:rsidRPr="00891942" w:rsidRDefault="00891942" w:rsidP="00E532FA">
      <w:pPr>
        <w:pStyle w:val="21"/>
        <w:ind w:leftChars="0" w:left="0"/>
        <w:rPr>
          <w:rStyle w:val="a8"/>
        </w:rPr>
      </w:pPr>
      <w:hyperlink w:anchor="_Toc198610576" w:history="1">
        <w:r w:rsidRPr="00891942">
          <w:rPr>
            <w:rStyle w:val="a8"/>
            <w:rFonts w:hint="eastAsia"/>
          </w:rPr>
          <w:t>表</w:t>
        </w:r>
        <w:r w:rsidRPr="00891942">
          <w:rPr>
            <w:rStyle w:val="a8"/>
          </w:rPr>
          <w:t xml:space="preserve"> 4.4</w:t>
        </w:r>
        <w:r>
          <w:rPr>
            <w:rStyle w:val="a8"/>
            <w:rFonts w:hint="eastAsia"/>
          </w:rPr>
          <w:t xml:space="preserve"> </w:t>
        </w:r>
        <w:r w:rsidR="007709D0" w:rsidRPr="007709D0">
          <w:rPr>
            <w:rStyle w:val="a8"/>
            <w:rFonts w:hint="eastAsia"/>
            <w:sz w:val="32"/>
            <w:szCs w:val="32"/>
          </w:rPr>
          <w:t xml:space="preserve"> </w:t>
        </w:r>
        <w:r w:rsidRPr="00891942">
          <w:rPr>
            <w:rStyle w:val="a8"/>
          </w:rPr>
          <w:t>ResNet50</w:t>
        </w:r>
        <w:r w:rsidRPr="00891942">
          <w:rPr>
            <w:rStyle w:val="a8"/>
            <w:rFonts w:hint="eastAsia"/>
          </w:rPr>
          <w:t>指標分析</w:t>
        </w:r>
        <w:r w:rsidRPr="00891942">
          <w:rPr>
            <w:rStyle w:val="a8"/>
            <w:webHidden/>
          </w:rPr>
          <w:tab/>
        </w:r>
        <w:r w:rsidRPr="00891942">
          <w:rPr>
            <w:rStyle w:val="a8"/>
            <w:webHidden/>
          </w:rPr>
          <w:fldChar w:fldCharType="begin"/>
        </w:r>
        <w:r w:rsidRPr="00891942">
          <w:rPr>
            <w:rStyle w:val="a8"/>
            <w:webHidden/>
          </w:rPr>
          <w:instrText xml:space="preserve"> PAGEREF _Toc198610576 \h </w:instrText>
        </w:r>
        <w:r w:rsidRPr="00891942">
          <w:rPr>
            <w:rStyle w:val="a8"/>
            <w:webHidden/>
          </w:rPr>
        </w:r>
        <w:r w:rsidRPr="00891942">
          <w:rPr>
            <w:rStyle w:val="a8"/>
            <w:webHidden/>
          </w:rPr>
          <w:fldChar w:fldCharType="separate"/>
        </w:r>
        <w:r w:rsidR="00C97F1B">
          <w:rPr>
            <w:rStyle w:val="a8"/>
            <w:webHidden/>
          </w:rPr>
          <w:t>39</w:t>
        </w:r>
        <w:r w:rsidRPr="00891942">
          <w:rPr>
            <w:rStyle w:val="a8"/>
            <w:webHidden/>
          </w:rPr>
          <w:fldChar w:fldCharType="end"/>
        </w:r>
      </w:hyperlink>
    </w:p>
    <w:p w14:paraId="3C79A5AF" w14:textId="2AD791E2" w:rsidR="00891942" w:rsidRPr="00891942" w:rsidRDefault="00891942" w:rsidP="00E532FA">
      <w:pPr>
        <w:pStyle w:val="21"/>
        <w:ind w:leftChars="0" w:left="0"/>
        <w:rPr>
          <w:rStyle w:val="a8"/>
        </w:rPr>
      </w:pPr>
      <w:hyperlink w:anchor="_Toc198610577" w:history="1">
        <w:r w:rsidRPr="00891942">
          <w:rPr>
            <w:rStyle w:val="a8"/>
            <w:rFonts w:hint="eastAsia"/>
          </w:rPr>
          <w:t>表</w:t>
        </w:r>
        <w:r w:rsidRPr="00891942">
          <w:rPr>
            <w:rStyle w:val="a8"/>
          </w:rPr>
          <w:t xml:space="preserve"> 4.5</w:t>
        </w:r>
        <w:r w:rsidR="00604BAE">
          <w:rPr>
            <w:rStyle w:val="a8"/>
            <w:rFonts w:hint="eastAsia"/>
          </w:rPr>
          <w:t xml:space="preserve"> </w:t>
        </w:r>
        <w:r w:rsidR="007709D0">
          <w:rPr>
            <w:rStyle w:val="a8"/>
            <w:rFonts w:hint="eastAsia"/>
          </w:rPr>
          <w:t xml:space="preserve"> </w:t>
        </w:r>
        <w:r w:rsidRPr="00891942">
          <w:rPr>
            <w:rStyle w:val="a8"/>
            <w:rFonts w:hint="eastAsia"/>
          </w:rPr>
          <w:t>加權平均指標數據</w:t>
        </w:r>
        <w:r w:rsidRPr="00891942">
          <w:rPr>
            <w:rStyle w:val="a8"/>
            <w:webHidden/>
          </w:rPr>
          <w:tab/>
        </w:r>
        <w:r w:rsidRPr="00891942">
          <w:rPr>
            <w:rStyle w:val="a8"/>
            <w:webHidden/>
          </w:rPr>
          <w:fldChar w:fldCharType="begin"/>
        </w:r>
        <w:r w:rsidRPr="00891942">
          <w:rPr>
            <w:rStyle w:val="a8"/>
            <w:webHidden/>
          </w:rPr>
          <w:instrText xml:space="preserve"> PAGEREF _Toc198610577 \h </w:instrText>
        </w:r>
        <w:r w:rsidRPr="00891942">
          <w:rPr>
            <w:rStyle w:val="a8"/>
            <w:webHidden/>
          </w:rPr>
        </w:r>
        <w:r w:rsidRPr="00891942">
          <w:rPr>
            <w:rStyle w:val="a8"/>
            <w:webHidden/>
          </w:rPr>
          <w:fldChar w:fldCharType="separate"/>
        </w:r>
        <w:r w:rsidR="00C97F1B">
          <w:rPr>
            <w:rStyle w:val="a8"/>
            <w:webHidden/>
          </w:rPr>
          <w:t>39</w:t>
        </w:r>
        <w:r w:rsidRPr="00891942">
          <w:rPr>
            <w:rStyle w:val="a8"/>
            <w:webHidden/>
          </w:rPr>
          <w:fldChar w:fldCharType="end"/>
        </w:r>
      </w:hyperlink>
    </w:p>
    <w:p w14:paraId="2D87741A" w14:textId="5EA7B101" w:rsidR="00891942" w:rsidRPr="00891942" w:rsidRDefault="00891942" w:rsidP="00E532FA">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5." </w:instrText>
      </w:r>
      <w:r w:rsidRPr="00891942">
        <w:rPr>
          <w:rStyle w:val="a8"/>
        </w:rPr>
        <w:fldChar w:fldCharType="separate"/>
      </w:r>
      <w:hyperlink w:anchor="_Toc198610565" w:history="1">
        <w:r w:rsidRPr="00891942">
          <w:rPr>
            <w:rStyle w:val="a8"/>
            <w:rFonts w:hint="eastAsia"/>
          </w:rPr>
          <w:t>表</w:t>
        </w:r>
        <w:r w:rsidRPr="00891942">
          <w:rPr>
            <w:rStyle w:val="a8"/>
          </w:rPr>
          <w:t xml:space="preserve"> 5.1</w:t>
        </w:r>
        <w:r w:rsidR="00604BAE">
          <w:rPr>
            <w:rStyle w:val="a8"/>
            <w:rFonts w:hint="eastAsia"/>
          </w:rPr>
          <w:t xml:space="preserve"> </w:t>
        </w:r>
        <w:r w:rsidR="007709D0">
          <w:rPr>
            <w:rStyle w:val="a8"/>
            <w:rFonts w:hint="eastAsia"/>
          </w:rPr>
          <w:t xml:space="preserve"> </w:t>
        </w:r>
        <w:r w:rsidRPr="00891942">
          <w:rPr>
            <w:rStyle w:val="a8"/>
            <w:rFonts w:hint="eastAsia"/>
          </w:rPr>
          <w:t>參與本項研究之人員及工作內容</w:t>
        </w:r>
        <w:r w:rsidRPr="00891942">
          <w:rPr>
            <w:rStyle w:val="a8"/>
            <w:webHidden/>
          </w:rPr>
          <w:tab/>
        </w:r>
        <w:r w:rsidRPr="00891942">
          <w:rPr>
            <w:rStyle w:val="a8"/>
            <w:webHidden/>
          </w:rPr>
          <w:fldChar w:fldCharType="begin"/>
        </w:r>
        <w:r w:rsidRPr="00891942">
          <w:rPr>
            <w:rStyle w:val="a8"/>
            <w:webHidden/>
          </w:rPr>
          <w:instrText xml:space="preserve"> PAGEREF _Toc198610565 \h </w:instrText>
        </w:r>
        <w:r w:rsidRPr="00891942">
          <w:rPr>
            <w:rStyle w:val="a8"/>
            <w:webHidden/>
          </w:rPr>
        </w:r>
        <w:r w:rsidRPr="00891942">
          <w:rPr>
            <w:rStyle w:val="a8"/>
            <w:webHidden/>
          </w:rPr>
          <w:fldChar w:fldCharType="separate"/>
        </w:r>
        <w:r w:rsidR="00C97F1B">
          <w:rPr>
            <w:rStyle w:val="a8"/>
            <w:webHidden/>
          </w:rPr>
          <w:t>41</w:t>
        </w:r>
        <w:r w:rsidRPr="00891942">
          <w:rPr>
            <w:rStyle w:val="a8"/>
            <w:webHidden/>
          </w:rPr>
          <w:fldChar w:fldCharType="end"/>
        </w:r>
      </w:hyperlink>
    </w:p>
    <w:p w14:paraId="4B2347D3" w14:textId="0B3B9488" w:rsidR="00891942" w:rsidRPr="00891942" w:rsidRDefault="00891942" w:rsidP="00E532FA">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A." </w:instrText>
      </w:r>
      <w:r w:rsidRPr="00891942">
        <w:rPr>
          <w:rStyle w:val="a8"/>
        </w:rPr>
        <w:fldChar w:fldCharType="separate"/>
      </w:r>
      <w:hyperlink w:anchor="_Toc198610552" w:history="1">
        <w:r w:rsidRPr="00891942">
          <w:rPr>
            <w:rStyle w:val="a8"/>
            <w:rFonts w:hint="eastAsia"/>
          </w:rPr>
          <w:t>表</w:t>
        </w:r>
        <w:r w:rsidRPr="00891942">
          <w:rPr>
            <w:rStyle w:val="a8"/>
          </w:rPr>
          <w:t xml:space="preserve"> A.1</w:t>
        </w:r>
        <w:r w:rsidR="007709D0" w:rsidRPr="007709D0">
          <w:rPr>
            <w:rStyle w:val="a8"/>
            <w:rFonts w:ascii="STKaiti" w:eastAsia="STKaiti" w:hAnsi="STKaiti" w:cstheme="minorHAnsi" w:hint="eastAsia"/>
            <w:sz w:val="22"/>
            <w:szCs w:val="22"/>
          </w:rPr>
          <w:t xml:space="preserve"> </w:t>
        </w:r>
        <w:r w:rsidR="007709D0" w:rsidRPr="007709D0">
          <w:rPr>
            <w:rStyle w:val="a8"/>
            <w:rFonts w:ascii="STKaiti" w:eastAsiaTheme="minorEastAsia" w:hAnsi="STKaiti" w:cstheme="minorHAnsi" w:hint="eastAsia"/>
            <w:sz w:val="22"/>
            <w:szCs w:val="22"/>
          </w:rPr>
          <w:t xml:space="preserve"> </w:t>
        </w:r>
        <w:r w:rsidRPr="00891942">
          <w:rPr>
            <w:rStyle w:val="a8"/>
            <w:rFonts w:hint="eastAsia"/>
          </w:rPr>
          <w:t>影像辨識電腦</w:t>
        </w:r>
        <w:r w:rsidRPr="00891942">
          <w:rPr>
            <w:rStyle w:val="a8"/>
            <w:webHidden/>
          </w:rPr>
          <w:tab/>
        </w:r>
        <w:r w:rsidRPr="00891942">
          <w:rPr>
            <w:rStyle w:val="a8"/>
            <w:webHidden/>
          </w:rPr>
          <w:fldChar w:fldCharType="begin"/>
        </w:r>
        <w:r w:rsidRPr="00891942">
          <w:rPr>
            <w:rStyle w:val="a8"/>
            <w:webHidden/>
          </w:rPr>
          <w:instrText xml:space="preserve"> PAGEREF _Toc198610552 \h </w:instrText>
        </w:r>
        <w:r w:rsidRPr="00891942">
          <w:rPr>
            <w:rStyle w:val="a8"/>
            <w:webHidden/>
          </w:rPr>
        </w:r>
        <w:r w:rsidRPr="00891942">
          <w:rPr>
            <w:rStyle w:val="a8"/>
            <w:webHidden/>
          </w:rPr>
          <w:fldChar w:fldCharType="separate"/>
        </w:r>
        <w:r w:rsidR="00C97F1B">
          <w:rPr>
            <w:rStyle w:val="a8"/>
            <w:webHidden/>
          </w:rPr>
          <w:t>48</w:t>
        </w:r>
        <w:r w:rsidRPr="00891942">
          <w:rPr>
            <w:rStyle w:val="a8"/>
            <w:webHidden/>
          </w:rPr>
          <w:fldChar w:fldCharType="end"/>
        </w:r>
      </w:hyperlink>
    </w:p>
    <w:p w14:paraId="361EF7F0" w14:textId="24F3F735" w:rsidR="00F72532" w:rsidRPr="009D2D9E" w:rsidRDefault="00891942" w:rsidP="00E532FA">
      <w:pPr>
        <w:pStyle w:val="21"/>
        <w:ind w:leftChars="0" w:left="0"/>
        <w:rPr>
          <w:rFonts w:cstheme="majorBidi"/>
          <w:kern w:val="52"/>
        </w:rPr>
      </w:pPr>
      <w:r w:rsidRPr="00891942">
        <w:rPr>
          <w:rStyle w:val="a8"/>
        </w:rPr>
        <w:fldChar w:fldCharType="end"/>
      </w:r>
    </w:p>
    <w:p w14:paraId="39B4CC0B" w14:textId="77777777" w:rsidR="00891942" w:rsidRDefault="00891942" w:rsidP="00D32C1E">
      <w:pPr>
        <w:pStyle w:val="1"/>
        <w:tabs>
          <w:tab w:val="left" w:pos="1080"/>
        </w:tabs>
        <w:spacing w:beforeLines="100" w:before="360" w:afterLines="20" w:after="72" w:line="240" w:lineRule="auto"/>
        <w:jc w:val="center"/>
        <w:rPr>
          <w:rFonts w:ascii="Times New Roman" w:eastAsia="標楷體" w:hAnsi="Times New Roman"/>
          <w:bCs w:val="0"/>
          <w:sz w:val="40"/>
          <w:szCs w:val="40"/>
        </w:rPr>
        <w:sectPr w:rsidR="00891942" w:rsidSect="0021228E">
          <w:footerReference w:type="default" r:id="rId17"/>
          <w:footerReference w:type="first" r:id="rId18"/>
          <w:type w:val="continuous"/>
          <w:pgSz w:w="11906" w:h="16838"/>
          <w:pgMar w:top="1440" w:right="1800" w:bottom="1440" w:left="1800" w:header="851" w:footer="419" w:gutter="0"/>
          <w:pgNumType w:fmt="upperRoman" w:start="1"/>
          <w:cols w:space="425"/>
          <w:titlePg/>
          <w:docGrid w:type="lines" w:linePitch="360"/>
        </w:sectPr>
      </w:pPr>
    </w:p>
    <w:p w14:paraId="7514C211" w14:textId="06203952" w:rsidR="003569E1" w:rsidRPr="009D2D9E" w:rsidRDefault="00B8621B" w:rsidP="000E42F1">
      <w:pPr>
        <w:pStyle w:val="1"/>
        <w:tabs>
          <w:tab w:val="left" w:pos="1080"/>
        </w:tabs>
        <w:spacing w:before="0" w:afterLines="100" w:after="360" w:line="240" w:lineRule="auto"/>
        <w:jc w:val="center"/>
        <w:rPr>
          <w:rFonts w:ascii="Times New Roman" w:eastAsia="標楷體" w:hAnsi="Times New Roman"/>
          <w:bCs w:val="0"/>
          <w:sz w:val="40"/>
          <w:szCs w:val="40"/>
        </w:rPr>
      </w:pPr>
      <w:bookmarkStart w:id="6" w:name="_Toc198636306"/>
      <w:r w:rsidRPr="009D2D9E">
        <w:rPr>
          <w:rFonts w:ascii="Times New Roman" w:eastAsia="標楷體" w:hAnsi="Times New Roman" w:hint="eastAsia"/>
          <w:bCs w:val="0"/>
          <w:sz w:val="40"/>
          <w:szCs w:val="40"/>
        </w:rPr>
        <w:lastRenderedPageBreak/>
        <w:t>圖</w:t>
      </w:r>
      <w:r w:rsidR="00971E89" w:rsidRPr="009D2D9E">
        <w:rPr>
          <w:rFonts w:ascii="Times New Roman" w:eastAsia="標楷體" w:hAnsi="Times New Roman" w:hint="eastAsia"/>
          <w:bCs w:val="0"/>
          <w:sz w:val="40"/>
          <w:szCs w:val="40"/>
        </w:rPr>
        <w:t xml:space="preserve"> </w:t>
      </w:r>
      <w:r w:rsidR="00C35D9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00E12876">
        <w:rPr>
          <w:rFonts w:ascii="Times New Roman" w:eastAsia="標楷體" w:hAnsi="Times New Roman" w:hint="eastAsia"/>
          <w:bCs w:val="0"/>
          <w:sz w:val="40"/>
          <w:szCs w:val="40"/>
        </w:rPr>
        <w:t xml:space="preserve"> </w:t>
      </w:r>
      <w:r w:rsidR="00E12876" w:rsidRPr="009D2D9E">
        <w:rPr>
          <w:rFonts w:ascii="Times New Roman" w:eastAsia="標楷體" w:hAnsi="Times New Roman" w:hint="eastAsia"/>
          <w:bCs w:val="0"/>
          <w:sz w:val="40"/>
          <w:szCs w:val="40"/>
        </w:rPr>
        <w:t>錄</w:t>
      </w:r>
      <w:r w:rsidR="00971E89" w:rsidRPr="009D2D9E">
        <w:rPr>
          <w:rFonts w:ascii="Times New Roman" w:eastAsia="標楷體" w:hAnsi="Times New Roman" w:hint="eastAsia"/>
          <w:bCs w:val="0"/>
          <w:sz w:val="40"/>
          <w:szCs w:val="40"/>
        </w:rPr>
        <w:t xml:space="preserve"> </w:t>
      </w:r>
      <w:bookmarkEnd w:id="6"/>
    </w:p>
    <w:p w14:paraId="7BF726E6" w14:textId="3BC7FD1A" w:rsidR="00FA094D" w:rsidRPr="00FA094D" w:rsidRDefault="00891942" w:rsidP="00E532FA">
      <w:pPr>
        <w:pStyle w:val="21"/>
        <w:ind w:leftChars="0" w:left="0"/>
        <w:rPr>
          <w:rStyle w:val="a8"/>
        </w:rPr>
      </w:pP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1." </w:instrText>
      </w:r>
      <w:r w:rsidRPr="00FA094D">
        <w:rPr>
          <w:rStyle w:val="a8"/>
        </w:rPr>
        <w:fldChar w:fldCharType="separate"/>
      </w:r>
      <w:hyperlink w:anchor="_Toc198631934" w:history="1">
        <w:r w:rsidR="00FA094D" w:rsidRPr="00FA094D">
          <w:rPr>
            <w:rStyle w:val="a8"/>
            <w:rFonts w:hint="eastAsia"/>
          </w:rPr>
          <w:t>圖</w:t>
        </w:r>
        <w:r w:rsidR="00FA094D" w:rsidRPr="00FA094D">
          <w:rPr>
            <w:rStyle w:val="a8"/>
          </w:rPr>
          <w:t xml:space="preserve"> 1.1 </w:t>
        </w:r>
        <w:r w:rsidR="00604BAE">
          <w:rPr>
            <w:rStyle w:val="a8"/>
            <w:rFonts w:hint="eastAsia"/>
          </w:rPr>
          <w:t xml:space="preserve"> </w:t>
        </w:r>
        <w:r w:rsidR="00FA094D" w:rsidRPr="00FA094D">
          <w:rPr>
            <w:rStyle w:val="a8"/>
            <w:rFonts w:hint="eastAsia"/>
          </w:rPr>
          <w:t>研究流程圖</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_Toc198631934 \h </w:instrText>
        </w:r>
        <w:r w:rsidR="00FA094D" w:rsidRPr="00FA094D">
          <w:rPr>
            <w:rStyle w:val="a8"/>
            <w:webHidden/>
          </w:rPr>
        </w:r>
        <w:r w:rsidR="00FA094D" w:rsidRPr="00FA094D">
          <w:rPr>
            <w:rStyle w:val="a8"/>
            <w:webHidden/>
          </w:rPr>
          <w:fldChar w:fldCharType="separate"/>
        </w:r>
        <w:r w:rsidR="00C97F1B">
          <w:rPr>
            <w:rStyle w:val="a8"/>
            <w:webHidden/>
          </w:rPr>
          <w:t>2</w:t>
        </w:r>
        <w:r w:rsidR="00FA094D" w:rsidRPr="00FA094D">
          <w:rPr>
            <w:rStyle w:val="a8"/>
            <w:webHidden/>
          </w:rPr>
          <w:fldChar w:fldCharType="end"/>
        </w:r>
      </w:hyperlink>
    </w:p>
    <w:p w14:paraId="42B639CB" w14:textId="474CD38F"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2." </w:instrText>
      </w:r>
      <w:r w:rsidRPr="00FA094D">
        <w:rPr>
          <w:rStyle w:val="a8"/>
        </w:rPr>
        <w:fldChar w:fldCharType="separate"/>
      </w:r>
      <w:hyperlink w:anchor="_Toc198631226" w:history="1">
        <w:r w:rsidR="0081463D" w:rsidRPr="00FA094D">
          <w:rPr>
            <w:rStyle w:val="a8"/>
            <w:rFonts w:hint="eastAsia"/>
          </w:rPr>
          <w:t>圖</w:t>
        </w:r>
        <w:r w:rsidR="0081463D" w:rsidRPr="00FA094D">
          <w:rPr>
            <w:rStyle w:val="a8"/>
          </w:rPr>
          <w:t xml:space="preserve"> 2.1</w:t>
        </w:r>
        <w:r w:rsidR="00604BAE" w:rsidRPr="00A456BF">
          <w:rPr>
            <w:rStyle w:val="a8"/>
            <w:rFonts w:hint="eastAsia"/>
            <w:sz w:val="32"/>
            <w:szCs w:val="32"/>
          </w:rPr>
          <w:t xml:space="preserve"> </w:t>
        </w:r>
        <w:r w:rsidR="0081463D" w:rsidRPr="00A456BF">
          <w:rPr>
            <w:rStyle w:val="a8"/>
            <w:sz w:val="32"/>
            <w:szCs w:val="32"/>
          </w:rPr>
          <w:t xml:space="preserve"> </w:t>
        </w:r>
        <w:r w:rsidR="0081463D" w:rsidRPr="00FA094D">
          <w:rPr>
            <w:rStyle w:val="a8"/>
          </w:rPr>
          <w:t>Layer Transfer [7]</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_Toc198631226 \h </w:instrText>
        </w:r>
        <w:r w:rsidR="0081463D" w:rsidRPr="00FA094D">
          <w:rPr>
            <w:rStyle w:val="a8"/>
            <w:webHidden/>
          </w:rPr>
        </w:r>
        <w:r w:rsidR="0081463D" w:rsidRPr="00FA094D">
          <w:rPr>
            <w:rStyle w:val="a8"/>
            <w:webHidden/>
          </w:rPr>
          <w:fldChar w:fldCharType="separate"/>
        </w:r>
        <w:r w:rsidR="00C97F1B">
          <w:rPr>
            <w:rStyle w:val="a8"/>
            <w:webHidden/>
          </w:rPr>
          <w:t>9</w:t>
        </w:r>
        <w:r w:rsidR="0081463D" w:rsidRPr="00FA094D">
          <w:rPr>
            <w:rStyle w:val="a8"/>
            <w:webHidden/>
          </w:rPr>
          <w:fldChar w:fldCharType="end"/>
        </w:r>
      </w:hyperlink>
    </w:p>
    <w:p w14:paraId="68324445" w14:textId="2E587784"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3." </w:instrText>
      </w:r>
      <w:r w:rsidRPr="00FA094D">
        <w:rPr>
          <w:rStyle w:val="a8"/>
        </w:rPr>
        <w:fldChar w:fldCharType="separate"/>
      </w:r>
      <w:hyperlink w:anchor="_Toc198631227" w:history="1">
        <w:r w:rsidR="0081463D" w:rsidRPr="00FA094D">
          <w:rPr>
            <w:rStyle w:val="a8"/>
            <w:rFonts w:hint="eastAsia"/>
          </w:rPr>
          <w:t>圖</w:t>
        </w:r>
        <w:r w:rsidR="0081463D" w:rsidRPr="00FA094D">
          <w:rPr>
            <w:rStyle w:val="a8"/>
          </w:rPr>
          <w:t xml:space="preserve"> 3.1</w:t>
        </w:r>
        <w:r w:rsidR="0081463D" w:rsidRPr="00A456BF">
          <w:rPr>
            <w:rStyle w:val="a8"/>
          </w:rPr>
          <w:t xml:space="preserve"> </w:t>
        </w:r>
        <w:r w:rsidR="00604BAE" w:rsidRPr="00A456BF">
          <w:rPr>
            <w:rStyle w:val="a8"/>
            <w:rFonts w:hint="eastAsia"/>
          </w:rPr>
          <w:t xml:space="preserve"> </w:t>
        </w:r>
        <w:r w:rsidR="0081463D" w:rsidRPr="00FA094D">
          <w:rPr>
            <w:rStyle w:val="a8"/>
            <w:rFonts w:hint="eastAsia"/>
          </w:rPr>
          <w:t>系統架構圖</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_Toc198631227 \h </w:instrText>
        </w:r>
        <w:r w:rsidR="0081463D" w:rsidRPr="00FA094D">
          <w:rPr>
            <w:rStyle w:val="a8"/>
            <w:webHidden/>
          </w:rPr>
        </w:r>
        <w:r w:rsidR="0081463D" w:rsidRPr="00FA094D">
          <w:rPr>
            <w:rStyle w:val="a8"/>
            <w:webHidden/>
          </w:rPr>
          <w:fldChar w:fldCharType="separate"/>
        </w:r>
        <w:r w:rsidR="00C97F1B">
          <w:rPr>
            <w:rStyle w:val="a8"/>
            <w:webHidden/>
          </w:rPr>
          <w:t>10</w:t>
        </w:r>
        <w:r w:rsidR="0081463D" w:rsidRPr="00FA094D">
          <w:rPr>
            <w:rStyle w:val="a8"/>
            <w:webHidden/>
          </w:rPr>
          <w:fldChar w:fldCharType="end"/>
        </w:r>
      </w:hyperlink>
    </w:p>
    <w:p w14:paraId="6B71EFC5" w14:textId="466515A6" w:rsidR="0081463D" w:rsidRPr="00FA094D" w:rsidRDefault="0081463D" w:rsidP="00E532FA">
      <w:pPr>
        <w:pStyle w:val="21"/>
        <w:ind w:leftChars="0" w:left="0"/>
        <w:rPr>
          <w:rStyle w:val="a8"/>
        </w:rPr>
      </w:pPr>
      <w:hyperlink w:anchor="_Toc198631228" w:history="1">
        <w:r w:rsidRPr="00FA094D">
          <w:rPr>
            <w:rStyle w:val="a8"/>
            <w:rFonts w:hint="eastAsia"/>
          </w:rPr>
          <w:t>圖</w:t>
        </w:r>
        <w:r w:rsidRPr="00FA094D">
          <w:rPr>
            <w:rStyle w:val="a8"/>
          </w:rPr>
          <w:t xml:space="preserve"> 3.2 </w:t>
        </w:r>
        <w:r w:rsidR="00604BAE">
          <w:rPr>
            <w:rStyle w:val="a8"/>
            <w:rFonts w:hint="eastAsia"/>
          </w:rPr>
          <w:t xml:space="preserve"> </w:t>
        </w:r>
        <w:r w:rsidRPr="00FA094D">
          <w:rPr>
            <w:rStyle w:val="a8"/>
            <w:rFonts w:hint="eastAsia"/>
          </w:rPr>
          <w:t>糖尿病視網膜辨識系統架構圖</w:t>
        </w:r>
        <w:r w:rsidRPr="00FA094D">
          <w:rPr>
            <w:rStyle w:val="a8"/>
            <w:webHidden/>
          </w:rPr>
          <w:tab/>
        </w:r>
        <w:r w:rsidRPr="00FA094D">
          <w:rPr>
            <w:rStyle w:val="a8"/>
            <w:webHidden/>
          </w:rPr>
          <w:fldChar w:fldCharType="begin"/>
        </w:r>
        <w:r w:rsidRPr="00FA094D">
          <w:rPr>
            <w:rStyle w:val="a8"/>
            <w:webHidden/>
          </w:rPr>
          <w:instrText xml:space="preserve"> PAGEREF _Toc198631228 \h </w:instrText>
        </w:r>
        <w:r w:rsidRPr="00FA094D">
          <w:rPr>
            <w:rStyle w:val="a8"/>
            <w:webHidden/>
          </w:rPr>
        </w:r>
        <w:r w:rsidRPr="00FA094D">
          <w:rPr>
            <w:rStyle w:val="a8"/>
            <w:webHidden/>
          </w:rPr>
          <w:fldChar w:fldCharType="separate"/>
        </w:r>
        <w:r w:rsidR="00C97F1B">
          <w:rPr>
            <w:rStyle w:val="a8"/>
            <w:webHidden/>
          </w:rPr>
          <w:t>11</w:t>
        </w:r>
        <w:r w:rsidRPr="00FA094D">
          <w:rPr>
            <w:rStyle w:val="a8"/>
            <w:webHidden/>
          </w:rPr>
          <w:fldChar w:fldCharType="end"/>
        </w:r>
      </w:hyperlink>
    </w:p>
    <w:p w14:paraId="0D083734" w14:textId="20AEFE39" w:rsidR="0081463D" w:rsidRPr="00FA094D" w:rsidRDefault="0081463D" w:rsidP="00E532FA">
      <w:pPr>
        <w:pStyle w:val="21"/>
        <w:ind w:leftChars="0" w:left="0"/>
        <w:rPr>
          <w:rStyle w:val="a8"/>
        </w:rPr>
      </w:pPr>
      <w:hyperlink w:anchor="_Toc198631229" w:history="1">
        <w:r w:rsidRPr="00FA094D">
          <w:rPr>
            <w:rStyle w:val="a8"/>
            <w:rFonts w:hint="eastAsia"/>
          </w:rPr>
          <w:t>圖</w:t>
        </w:r>
        <w:r w:rsidRPr="00FA094D">
          <w:rPr>
            <w:rStyle w:val="a8"/>
          </w:rPr>
          <w:t xml:space="preserve"> 3.3 </w:t>
        </w:r>
        <w:r w:rsidR="00604BAE">
          <w:rPr>
            <w:rStyle w:val="a8"/>
            <w:rFonts w:hint="eastAsia"/>
          </w:rPr>
          <w:t xml:space="preserve"> </w:t>
        </w:r>
        <w:r w:rsidRPr="00FA094D">
          <w:rPr>
            <w:rStyle w:val="a8"/>
            <w:rFonts w:hint="eastAsia"/>
          </w:rPr>
          <w:t>研究流程</w:t>
        </w:r>
        <w:r w:rsidRPr="00FA094D">
          <w:rPr>
            <w:rStyle w:val="a8"/>
            <w:webHidden/>
          </w:rPr>
          <w:tab/>
        </w:r>
        <w:r w:rsidRPr="00FA094D">
          <w:rPr>
            <w:rStyle w:val="a8"/>
            <w:webHidden/>
          </w:rPr>
          <w:fldChar w:fldCharType="begin"/>
        </w:r>
        <w:r w:rsidRPr="00FA094D">
          <w:rPr>
            <w:rStyle w:val="a8"/>
            <w:webHidden/>
          </w:rPr>
          <w:instrText xml:space="preserve"> PAGEREF _Toc198631229 \h </w:instrText>
        </w:r>
        <w:r w:rsidRPr="00FA094D">
          <w:rPr>
            <w:rStyle w:val="a8"/>
            <w:webHidden/>
          </w:rPr>
        </w:r>
        <w:r w:rsidRPr="00FA094D">
          <w:rPr>
            <w:rStyle w:val="a8"/>
            <w:webHidden/>
          </w:rPr>
          <w:fldChar w:fldCharType="separate"/>
        </w:r>
        <w:r w:rsidR="00C97F1B">
          <w:rPr>
            <w:rStyle w:val="a8"/>
            <w:webHidden/>
          </w:rPr>
          <w:t>12</w:t>
        </w:r>
        <w:r w:rsidRPr="00FA094D">
          <w:rPr>
            <w:rStyle w:val="a8"/>
            <w:webHidden/>
          </w:rPr>
          <w:fldChar w:fldCharType="end"/>
        </w:r>
      </w:hyperlink>
    </w:p>
    <w:p w14:paraId="0F3A8941" w14:textId="76130EEF" w:rsidR="0081463D" w:rsidRPr="00FA094D" w:rsidRDefault="0081463D" w:rsidP="00E532FA">
      <w:pPr>
        <w:pStyle w:val="21"/>
        <w:ind w:leftChars="0" w:left="0"/>
        <w:rPr>
          <w:rStyle w:val="a8"/>
        </w:rPr>
      </w:pPr>
      <w:hyperlink w:anchor="_Toc198631230" w:history="1">
        <w:r w:rsidRPr="00FA094D">
          <w:rPr>
            <w:rStyle w:val="a8"/>
            <w:rFonts w:hint="eastAsia"/>
          </w:rPr>
          <w:t>圖</w:t>
        </w:r>
        <w:r w:rsidRPr="00FA094D">
          <w:rPr>
            <w:rStyle w:val="a8"/>
          </w:rPr>
          <w:t xml:space="preserve"> 3.4 </w:t>
        </w:r>
        <w:r w:rsidR="00604BAE">
          <w:rPr>
            <w:rStyle w:val="a8"/>
            <w:rFonts w:hint="eastAsia"/>
          </w:rPr>
          <w:t xml:space="preserve"> </w:t>
        </w:r>
        <w:r w:rsidRPr="00FA094D">
          <w:rPr>
            <w:rStyle w:val="a8"/>
            <w:rFonts w:hint="eastAsia"/>
          </w:rPr>
          <w:t>高斯處理變化圖</w:t>
        </w:r>
        <w:r w:rsidRPr="00FA094D">
          <w:rPr>
            <w:rStyle w:val="a8"/>
            <w:webHidden/>
          </w:rPr>
          <w:tab/>
        </w:r>
        <w:r w:rsidRPr="00FA094D">
          <w:rPr>
            <w:rStyle w:val="a8"/>
            <w:webHidden/>
          </w:rPr>
          <w:fldChar w:fldCharType="begin"/>
        </w:r>
        <w:r w:rsidRPr="00FA094D">
          <w:rPr>
            <w:rStyle w:val="a8"/>
            <w:webHidden/>
          </w:rPr>
          <w:instrText xml:space="preserve"> PAGEREF _Toc198631230 \h </w:instrText>
        </w:r>
        <w:r w:rsidRPr="00FA094D">
          <w:rPr>
            <w:rStyle w:val="a8"/>
            <w:webHidden/>
          </w:rPr>
        </w:r>
        <w:r w:rsidRPr="00FA094D">
          <w:rPr>
            <w:rStyle w:val="a8"/>
            <w:webHidden/>
          </w:rPr>
          <w:fldChar w:fldCharType="separate"/>
        </w:r>
        <w:r w:rsidR="00C97F1B">
          <w:rPr>
            <w:rStyle w:val="a8"/>
            <w:webHidden/>
          </w:rPr>
          <w:t>14</w:t>
        </w:r>
        <w:r w:rsidRPr="00FA094D">
          <w:rPr>
            <w:rStyle w:val="a8"/>
            <w:webHidden/>
          </w:rPr>
          <w:fldChar w:fldCharType="end"/>
        </w:r>
      </w:hyperlink>
    </w:p>
    <w:p w14:paraId="53B04167" w14:textId="7024EB6E" w:rsidR="0081463D" w:rsidRPr="00FA094D" w:rsidRDefault="0081463D" w:rsidP="00E532FA">
      <w:pPr>
        <w:pStyle w:val="21"/>
        <w:ind w:leftChars="0" w:left="0"/>
        <w:rPr>
          <w:rStyle w:val="a8"/>
        </w:rPr>
      </w:pPr>
      <w:hyperlink w:anchor="_Toc198631231" w:history="1">
        <w:r w:rsidRPr="00FA094D">
          <w:rPr>
            <w:rStyle w:val="a8"/>
            <w:rFonts w:hint="eastAsia"/>
          </w:rPr>
          <w:t>圖</w:t>
        </w:r>
        <w:r w:rsidRPr="00FA094D">
          <w:rPr>
            <w:rStyle w:val="a8"/>
          </w:rPr>
          <w:t xml:space="preserve"> 3.5</w:t>
        </w:r>
        <w:r w:rsidR="00604BAE" w:rsidRPr="00A456BF">
          <w:rPr>
            <w:rStyle w:val="a8"/>
            <w:rFonts w:hint="eastAsia"/>
            <w:sz w:val="32"/>
            <w:szCs w:val="32"/>
          </w:rPr>
          <w:t xml:space="preserve"> </w:t>
        </w:r>
        <w:r w:rsidRPr="00A456BF">
          <w:rPr>
            <w:rStyle w:val="a8"/>
            <w:sz w:val="32"/>
            <w:szCs w:val="32"/>
          </w:rPr>
          <w:t xml:space="preserve"> </w:t>
        </w:r>
        <w:r w:rsidRPr="00FA094D">
          <w:rPr>
            <w:rStyle w:val="a8"/>
          </w:rPr>
          <w:t>ResNet50</w:t>
        </w:r>
        <w:r w:rsidRPr="00FA094D">
          <w:rPr>
            <w:rStyle w:val="a8"/>
            <w:rFonts w:hint="eastAsia"/>
          </w:rPr>
          <w:t>模型實作流程圖</w:t>
        </w:r>
        <w:r w:rsidRPr="00FA094D">
          <w:rPr>
            <w:rStyle w:val="a8"/>
            <w:webHidden/>
          </w:rPr>
          <w:tab/>
        </w:r>
        <w:r w:rsidRPr="00FA094D">
          <w:rPr>
            <w:rStyle w:val="a8"/>
            <w:webHidden/>
          </w:rPr>
          <w:fldChar w:fldCharType="begin"/>
        </w:r>
        <w:r w:rsidRPr="00FA094D">
          <w:rPr>
            <w:rStyle w:val="a8"/>
            <w:webHidden/>
          </w:rPr>
          <w:instrText xml:space="preserve"> PAGEREF _Toc198631231 \h </w:instrText>
        </w:r>
        <w:r w:rsidRPr="00FA094D">
          <w:rPr>
            <w:rStyle w:val="a8"/>
            <w:webHidden/>
          </w:rPr>
        </w:r>
        <w:r w:rsidRPr="00FA094D">
          <w:rPr>
            <w:rStyle w:val="a8"/>
            <w:webHidden/>
          </w:rPr>
          <w:fldChar w:fldCharType="separate"/>
        </w:r>
        <w:r w:rsidR="00C97F1B">
          <w:rPr>
            <w:rStyle w:val="a8"/>
            <w:webHidden/>
          </w:rPr>
          <w:t>20</w:t>
        </w:r>
        <w:r w:rsidRPr="00FA094D">
          <w:rPr>
            <w:rStyle w:val="a8"/>
            <w:webHidden/>
          </w:rPr>
          <w:fldChar w:fldCharType="end"/>
        </w:r>
      </w:hyperlink>
    </w:p>
    <w:p w14:paraId="2ECDA7EF" w14:textId="75F7EB3E" w:rsidR="00612F04" w:rsidRPr="00612F04"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4." </w:instrText>
      </w:r>
      <w:r w:rsidRPr="00FA094D">
        <w:rPr>
          <w:rStyle w:val="a8"/>
        </w:rPr>
        <w:fldChar w:fldCharType="separate"/>
      </w:r>
      <w:hyperlink w:anchor="_Toc198642402" w:history="1">
        <w:r w:rsidR="00612F04" w:rsidRPr="00612F04">
          <w:rPr>
            <w:rStyle w:val="a8"/>
            <w:rFonts w:hint="eastAsia"/>
          </w:rPr>
          <w:t>圖</w:t>
        </w:r>
        <w:r w:rsidR="00612F04" w:rsidRPr="00612F04">
          <w:rPr>
            <w:rStyle w:val="a8"/>
          </w:rPr>
          <w:t xml:space="preserve"> 4.1</w:t>
        </w:r>
        <w:r w:rsidR="00612F04">
          <w:rPr>
            <w:rStyle w:val="a8"/>
            <w:rFonts w:hint="eastAsia"/>
          </w:rPr>
          <w:t xml:space="preserve"> </w:t>
        </w:r>
        <w:r w:rsidR="00612F04" w:rsidRPr="00612F04">
          <w:rPr>
            <w:rStyle w:val="a8"/>
          </w:rPr>
          <w:t xml:space="preserve"> </w:t>
        </w:r>
        <w:r w:rsidR="00612F04" w:rsidRPr="00612F04">
          <w:rPr>
            <w:rStyle w:val="a8"/>
            <w:rFonts w:hint="eastAsia"/>
          </w:rPr>
          <w:t>系統架構圖</w:t>
        </w:r>
        <w:r w:rsidR="00612F04" w:rsidRPr="00612F04">
          <w:rPr>
            <w:rStyle w:val="a8"/>
            <w:webHidden/>
          </w:rPr>
          <w:tab/>
        </w:r>
        <w:r w:rsidR="00612F04" w:rsidRPr="00612F04">
          <w:rPr>
            <w:rStyle w:val="a8"/>
            <w:webHidden/>
          </w:rPr>
          <w:fldChar w:fldCharType="begin"/>
        </w:r>
        <w:r w:rsidR="00612F04" w:rsidRPr="00612F04">
          <w:rPr>
            <w:rStyle w:val="a8"/>
            <w:webHidden/>
          </w:rPr>
          <w:instrText xml:space="preserve"> PAGEREF _Toc198642402 \h </w:instrText>
        </w:r>
        <w:r w:rsidR="00612F04" w:rsidRPr="00612F04">
          <w:rPr>
            <w:rStyle w:val="a8"/>
            <w:webHidden/>
          </w:rPr>
        </w:r>
        <w:r w:rsidR="00612F04" w:rsidRPr="00612F04">
          <w:rPr>
            <w:rStyle w:val="a8"/>
            <w:webHidden/>
          </w:rPr>
          <w:fldChar w:fldCharType="separate"/>
        </w:r>
        <w:r w:rsidR="00C97F1B">
          <w:rPr>
            <w:rStyle w:val="a8"/>
            <w:webHidden/>
          </w:rPr>
          <w:t>25</w:t>
        </w:r>
        <w:r w:rsidR="00612F04" w:rsidRPr="00612F04">
          <w:rPr>
            <w:rStyle w:val="a8"/>
            <w:webHidden/>
          </w:rPr>
          <w:fldChar w:fldCharType="end"/>
        </w:r>
      </w:hyperlink>
    </w:p>
    <w:p w14:paraId="22B048DA" w14:textId="3FC5A67C" w:rsidR="00612F04" w:rsidRPr="00612F04" w:rsidRDefault="00612F04" w:rsidP="00E532FA">
      <w:pPr>
        <w:pStyle w:val="21"/>
        <w:ind w:leftChars="0" w:left="0"/>
        <w:rPr>
          <w:rStyle w:val="a8"/>
        </w:rPr>
      </w:pPr>
      <w:hyperlink w:anchor="_Toc198642403" w:history="1">
        <w:r w:rsidRPr="00612F04">
          <w:rPr>
            <w:rStyle w:val="a8"/>
            <w:rFonts w:hint="eastAsia"/>
          </w:rPr>
          <w:t>圖</w:t>
        </w:r>
        <w:r w:rsidRPr="00612F04">
          <w:rPr>
            <w:rStyle w:val="a8"/>
          </w:rPr>
          <w:t xml:space="preserve"> 4.2 </w:t>
        </w:r>
        <w:r>
          <w:rPr>
            <w:rStyle w:val="a8"/>
            <w:rFonts w:hint="eastAsia"/>
          </w:rPr>
          <w:t xml:space="preserve"> </w:t>
        </w:r>
        <w:r w:rsidRPr="00612F04">
          <w:rPr>
            <w:rStyle w:val="a8"/>
            <w:rFonts w:hint="eastAsia"/>
          </w:rPr>
          <w:t>系統流程設計圖</w:t>
        </w:r>
        <w:r w:rsidRPr="00612F04">
          <w:rPr>
            <w:rStyle w:val="a8"/>
            <w:webHidden/>
          </w:rPr>
          <w:tab/>
        </w:r>
        <w:r w:rsidRPr="00612F04">
          <w:rPr>
            <w:rStyle w:val="a8"/>
            <w:webHidden/>
          </w:rPr>
          <w:fldChar w:fldCharType="begin"/>
        </w:r>
        <w:r w:rsidRPr="00612F04">
          <w:rPr>
            <w:rStyle w:val="a8"/>
            <w:webHidden/>
          </w:rPr>
          <w:instrText xml:space="preserve"> PAGEREF _Toc198642403 \h </w:instrText>
        </w:r>
        <w:r w:rsidRPr="00612F04">
          <w:rPr>
            <w:rStyle w:val="a8"/>
            <w:webHidden/>
          </w:rPr>
        </w:r>
        <w:r w:rsidRPr="00612F04">
          <w:rPr>
            <w:rStyle w:val="a8"/>
            <w:webHidden/>
          </w:rPr>
          <w:fldChar w:fldCharType="separate"/>
        </w:r>
        <w:r w:rsidR="00C97F1B">
          <w:rPr>
            <w:rStyle w:val="a8"/>
            <w:webHidden/>
          </w:rPr>
          <w:t>26</w:t>
        </w:r>
        <w:r w:rsidRPr="00612F04">
          <w:rPr>
            <w:rStyle w:val="a8"/>
            <w:webHidden/>
          </w:rPr>
          <w:fldChar w:fldCharType="end"/>
        </w:r>
      </w:hyperlink>
    </w:p>
    <w:p w14:paraId="5FE7A28B" w14:textId="787738F4" w:rsidR="00612F04" w:rsidRPr="00612F04" w:rsidRDefault="00612F04" w:rsidP="00E532FA">
      <w:pPr>
        <w:pStyle w:val="21"/>
        <w:ind w:leftChars="0" w:left="0"/>
        <w:rPr>
          <w:rStyle w:val="a8"/>
        </w:rPr>
      </w:pPr>
      <w:hyperlink w:anchor="_Toc198642404" w:history="1">
        <w:r w:rsidRPr="00612F04">
          <w:rPr>
            <w:rStyle w:val="a8"/>
            <w:rFonts w:hint="eastAsia"/>
          </w:rPr>
          <w:t>圖</w:t>
        </w:r>
        <w:r w:rsidRPr="00612F04">
          <w:rPr>
            <w:rStyle w:val="a8"/>
          </w:rPr>
          <w:t xml:space="preserve"> 4.3 </w:t>
        </w:r>
        <w:r>
          <w:rPr>
            <w:rStyle w:val="a8"/>
            <w:rFonts w:hint="eastAsia"/>
          </w:rPr>
          <w:t xml:space="preserve"> </w:t>
        </w:r>
        <w:r w:rsidRPr="00612F04">
          <w:rPr>
            <w:rStyle w:val="a8"/>
          </w:rPr>
          <w:t>GUI</w:t>
        </w:r>
        <w:r w:rsidRPr="00612F04">
          <w:rPr>
            <w:rStyle w:val="a8"/>
            <w:rFonts w:hint="eastAsia"/>
          </w:rPr>
          <w:t>介面圖</w:t>
        </w:r>
        <w:r w:rsidRPr="00612F04">
          <w:rPr>
            <w:rStyle w:val="a8"/>
            <w:webHidden/>
          </w:rPr>
          <w:tab/>
        </w:r>
        <w:r w:rsidRPr="00612F04">
          <w:rPr>
            <w:rStyle w:val="a8"/>
            <w:webHidden/>
          </w:rPr>
          <w:fldChar w:fldCharType="begin"/>
        </w:r>
        <w:r w:rsidRPr="00612F04">
          <w:rPr>
            <w:rStyle w:val="a8"/>
            <w:webHidden/>
          </w:rPr>
          <w:instrText xml:space="preserve"> PAGEREF _Toc198642404 \h </w:instrText>
        </w:r>
        <w:r w:rsidRPr="00612F04">
          <w:rPr>
            <w:rStyle w:val="a8"/>
            <w:webHidden/>
          </w:rPr>
        </w:r>
        <w:r w:rsidRPr="00612F04">
          <w:rPr>
            <w:rStyle w:val="a8"/>
            <w:webHidden/>
          </w:rPr>
          <w:fldChar w:fldCharType="separate"/>
        </w:r>
        <w:r w:rsidR="00C97F1B">
          <w:rPr>
            <w:rStyle w:val="a8"/>
            <w:webHidden/>
          </w:rPr>
          <w:t>27</w:t>
        </w:r>
        <w:r w:rsidRPr="00612F04">
          <w:rPr>
            <w:rStyle w:val="a8"/>
            <w:webHidden/>
          </w:rPr>
          <w:fldChar w:fldCharType="end"/>
        </w:r>
      </w:hyperlink>
    </w:p>
    <w:p w14:paraId="5453960C" w14:textId="35D5826E" w:rsidR="00612F04" w:rsidRPr="00612F04" w:rsidRDefault="00612F04" w:rsidP="00E532FA">
      <w:pPr>
        <w:pStyle w:val="21"/>
        <w:ind w:leftChars="0" w:left="0"/>
        <w:rPr>
          <w:rStyle w:val="a8"/>
        </w:rPr>
      </w:pPr>
      <w:hyperlink w:anchor="_Toc198642405" w:history="1">
        <w:r w:rsidRPr="00612F04">
          <w:rPr>
            <w:rStyle w:val="a8"/>
            <w:rFonts w:hint="eastAsia"/>
          </w:rPr>
          <w:t>圖</w:t>
        </w:r>
        <w:r w:rsidRPr="00612F04">
          <w:rPr>
            <w:rStyle w:val="a8"/>
          </w:rPr>
          <w:t xml:space="preserve"> 4.4 </w:t>
        </w:r>
        <w:r>
          <w:rPr>
            <w:rStyle w:val="a8"/>
            <w:rFonts w:hint="eastAsia"/>
          </w:rPr>
          <w:t xml:space="preserve"> </w:t>
        </w:r>
        <w:r w:rsidRPr="00612F04">
          <w:rPr>
            <w:rStyle w:val="a8"/>
          </w:rPr>
          <w:t>Stage1</w:t>
        </w:r>
        <w:r w:rsidRPr="00612F04">
          <w:rPr>
            <w:rStyle w:val="a8"/>
            <w:rFonts w:hint="eastAsia"/>
          </w:rPr>
          <w:t>影像分析</w:t>
        </w:r>
        <w:r w:rsidRPr="00612F04">
          <w:rPr>
            <w:rStyle w:val="a8"/>
            <w:webHidden/>
          </w:rPr>
          <w:tab/>
        </w:r>
        <w:r w:rsidRPr="00612F04">
          <w:rPr>
            <w:rStyle w:val="a8"/>
            <w:webHidden/>
          </w:rPr>
          <w:fldChar w:fldCharType="begin"/>
        </w:r>
        <w:r w:rsidRPr="00612F04">
          <w:rPr>
            <w:rStyle w:val="a8"/>
            <w:webHidden/>
          </w:rPr>
          <w:instrText xml:space="preserve"> PAGEREF _Toc198642405 \h </w:instrText>
        </w:r>
        <w:r w:rsidRPr="00612F04">
          <w:rPr>
            <w:rStyle w:val="a8"/>
            <w:webHidden/>
          </w:rPr>
        </w:r>
        <w:r w:rsidRPr="00612F04">
          <w:rPr>
            <w:rStyle w:val="a8"/>
            <w:webHidden/>
          </w:rPr>
          <w:fldChar w:fldCharType="separate"/>
        </w:r>
        <w:r w:rsidR="00C97F1B">
          <w:rPr>
            <w:rStyle w:val="a8"/>
            <w:webHidden/>
          </w:rPr>
          <w:t>27</w:t>
        </w:r>
        <w:r w:rsidRPr="00612F04">
          <w:rPr>
            <w:rStyle w:val="a8"/>
            <w:webHidden/>
          </w:rPr>
          <w:fldChar w:fldCharType="end"/>
        </w:r>
      </w:hyperlink>
    </w:p>
    <w:p w14:paraId="25B02540" w14:textId="33B81584" w:rsidR="00612F04" w:rsidRPr="00612F04" w:rsidRDefault="00612F04" w:rsidP="00E532FA">
      <w:pPr>
        <w:pStyle w:val="21"/>
        <w:ind w:leftChars="0" w:left="0"/>
        <w:rPr>
          <w:rStyle w:val="a8"/>
        </w:rPr>
      </w:pPr>
      <w:hyperlink w:anchor="_Toc198642406" w:history="1">
        <w:r w:rsidRPr="00612F04">
          <w:rPr>
            <w:rStyle w:val="a8"/>
            <w:rFonts w:hint="eastAsia"/>
          </w:rPr>
          <w:t>圖</w:t>
        </w:r>
        <w:r w:rsidRPr="00612F04">
          <w:rPr>
            <w:rStyle w:val="a8"/>
          </w:rPr>
          <w:t xml:space="preserve"> 4.5</w:t>
        </w:r>
        <w:r>
          <w:rPr>
            <w:rStyle w:val="a8"/>
            <w:rFonts w:hint="eastAsia"/>
          </w:rPr>
          <w:t xml:space="preserve"> </w:t>
        </w:r>
        <w:r w:rsidRPr="00612F04">
          <w:rPr>
            <w:rStyle w:val="a8"/>
          </w:rPr>
          <w:t xml:space="preserve"> No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_Toc198642406 \h </w:instrText>
        </w:r>
        <w:r w:rsidRPr="00612F04">
          <w:rPr>
            <w:rStyle w:val="a8"/>
            <w:webHidden/>
          </w:rPr>
        </w:r>
        <w:r w:rsidRPr="00612F04">
          <w:rPr>
            <w:rStyle w:val="a8"/>
            <w:webHidden/>
          </w:rPr>
          <w:fldChar w:fldCharType="separate"/>
        </w:r>
        <w:r w:rsidR="00C97F1B">
          <w:rPr>
            <w:rStyle w:val="a8"/>
            <w:webHidden/>
          </w:rPr>
          <w:t>28</w:t>
        </w:r>
        <w:r w:rsidRPr="00612F04">
          <w:rPr>
            <w:rStyle w:val="a8"/>
            <w:webHidden/>
          </w:rPr>
          <w:fldChar w:fldCharType="end"/>
        </w:r>
      </w:hyperlink>
    </w:p>
    <w:p w14:paraId="7191C863" w14:textId="79F2AE90" w:rsidR="00612F04" w:rsidRPr="00612F04" w:rsidRDefault="00612F04" w:rsidP="00E532FA">
      <w:pPr>
        <w:pStyle w:val="21"/>
        <w:ind w:leftChars="0" w:left="0"/>
        <w:rPr>
          <w:rStyle w:val="a8"/>
        </w:rPr>
      </w:pPr>
      <w:hyperlink w:anchor="_Toc198642407" w:history="1">
        <w:r w:rsidRPr="00612F04">
          <w:rPr>
            <w:rStyle w:val="a8"/>
            <w:rFonts w:hint="eastAsia"/>
          </w:rPr>
          <w:t>圖</w:t>
        </w:r>
        <w:r w:rsidRPr="00612F04">
          <w:rPr>
            <w:rStyle w:val="a8"/>
          </w:rPr>
          <w:t xml:space="preserve"> 4.6 </w:t>
        </w:r>
        <w:r>
          <w:rPr>
            <w:rStyle w:val="a8"/>
            <w:rFonts w:hint="eastAsia"/>
          </w:rPr>
          <w:t xml:space="preserve"> </w:t>
        </w:r>
        <w:r w:rsidRPr="00612F04">
          <w:rPr>
            <w:rStyle w:val="a8"/>
          </w:rPr>
          <w:t>Stage1</w:t>
        </w:r>
        <w:r w:rsidRPr="00612F04">
          <w:rPr>
            <w:rStyle w:val="a8"/>
            <w:rFonts w:hint="eastAsia"/>
          </w:rPr>
          <w:t>與</w:t>
        </w:r>
        <w:r w:rsidRPr="00612F04">
          <w:rPr>
            <w:rStyle w:val="a8"/>
          </w:rPr>
          <w:t>Stage2</w:t>
        </w:r>
        <w:r w:rsidRPr="00612F04">
          <w:rPr>
            <w:rStyle w:val="a8"/>
            <w:rFonts w:hint="eastAsia"/>
          </w:rPr>
          <w:t>影像分析過程圖</w:t>
        </w:r>
        <w:r w:rsidRPr="00612F04">
          <w:rPr>
            <w:rStyle w:val="a8"/>
            <w:webHidden/>
          </w:rPr>
          <w:tab/>
        </w:r>
        <w:r w:rsidRPr="00612F04">
          <w:rPr>
            <w:rStyle w:val="a8"/>
            <w:webHidden/>
          </w:rPr>
          <w:fldChar w:fldCharType="begin"/>
        </w:r>
        <w:r w:rsidRPr="00612F04">
          <w:rPr>
            <w:rStyle w:val="a8"/>
            <w:webHidden/>
          </w:rPr>
          <w:instrText xml:space="preserve"> PAGEREF _Toc198642407 \h </w:instrText>
        </w:r>
        <w:r w:rsidRPr="00612F04">
          <w:rPr>
            <w:rStyle w:val="a8"/>
            <w:webHidden/>
          </w:rPr>
        </w:r>
        <w:r w:rsidRPr="00612F04">
          <w:rPr>
            <w:rStyle w:val="a8"/>
            <w:webHidden/>
          </w:rPr>
          <w:fldChar w:fldCharType="separate"/>
        </w:r>
        <w:r w:rsidR="00C97F1B">
          <w:rPr>
            <w:rStyle w:val="a8"/>
            <w:webHidden/>
          </w:rPr>
          <w:t>28</w:t>
        </w:r>
        <w:r w:rsidRPr="00612F04">
          <w:rPr>
            <w:rStyle w:val="a8"/>
            <w:webHidden/>
          </w:rPr>
          <w:fldChar w:fldCharType="end"/>
        </w:r>
      </w:hyperlink>
    </w:p>
    <w:p w14:paraId="00C16A64" w14:textId="55E80D6B" w:rsidR="00612F04" w:rsidRPr="00612F04" w:rsidRDefault="00612F04" w:rsidP="00E532FA">
      <w:pPr>
        <w:pStyle w:val="21"/>
        <w:ind w:leftChars="0" w:left="0"/>
        <w:rPr>
          <w:rStyle w:val="a8"/>
        </w:rPr>
      </w:pPr>
      <w:hyperlink w:anchor="_Toc198642408" w:history="1">
        <w:r w:rsidRPr="00612F04">
          <w:rPr>
            <w:rStyle w:val="a8"/>
            <w:rFonts w:hint="eastAsia"/>
          </w:rPr>
          <w:t>圖</w:t>
        </w:r>
        <w:r w:rsidRPr="00612F04">
          <w:rPr>
            <w:rStyle w:val="a8"/>
          </w:rPr>
          <w:t xml:space="preserve"> 4.7 </w:t>
        </w:r>
        <w:r>
          <w:rPr>
            <w:rStyle w:val="a8"/>
            <w:rFonts w:hint="eastAsia"/>
          </w:rPr>
          <w:t xml:space="preserve"> </w:t>
        </w:r>
        <w:r w:rsidRPr="00612F04">
          <w:rPr>
            <w:rStyle w:val="a8"/>
          </w:rPr>
          <w:t>Moderate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_Toc198642408 \h </w:instrText>
        </w:r>
        <w:r w:rsidRPr="00612F04">
          <w:rPr>
            <w:rStyle w:val="a8"/>
            <w:webHidden/>
          </w:rPr>
        </w:r>
        <w:r w:rsidRPr="00612F04">
          <w:rPr>
            <w:rStyle w:val="a8"/>
            <w:webHidden/>
          </w:rPr>
          <w:fldChar w:fldCharType="separate"/>
        </w:r>
        <w:r w:rsidR="00C97F1B">
          <w:rPr>
            <w:rStyle w:val="a8"/>
            <w:webHidden/>
          </w:rPr>
          <w:t>29</w:t>
        </w:r>
        <w:r w:rsidRPr="00612F04">
          <w:rPr>
            <w:rStyle w:val="a8"/>
            <w:webHidden/>
          </w:rPr>
          <w:fldChar w:fldCharType="end"/>
        </w:r>
      </w:hyperlink>
    </w:p>
    <w:p w14:paraId="171B2B83" w14:textId="3875CA57" w:rsidR="00612F04" w:rsidRPr="00612F04" w:rsidRDefault="00612F04" w:rsidP="00E532FA">
      <w:pPr>
        <w:pStyle w:val="21"/>
        <w:ind w:leftChars="0" w:left="0"/>
        <w:rPr>
          <w:rStyle w:val="a8"/>
        </w:rPr>
      </w:pPr>
      <w:hyperlink w:anchor="_Toc198642409" w:history="1">
        <w:r w:rsidRPr="00612F04">
          <w:rPr>
            <w:rStyle w:val="a8"/>
            <w:rFonts w:hint="eastAsia"/>
          </w:rPr>
          <w:t>圖</w:t>
        </w:r>
        <w:r w:rsidRPr="00612F04">
          <w:rPr>
            <w:rStyle w:val="a8"/>
          </w:rPr>
          <w:t xml:space="preserve"> 4.8 </w:t>
        </w:r>
        <w:r>
          <w:rPr>
            <w:rStyle w:val="a8"/>
            <w:rFonts w:hint="eastAsia"/>
          </w:rPr>
          <w:t xml:space="preserve"> </w:t>
        </w:r>
        <w:r w:rsidRPr="00612F04">
          <w:rPr>
            <w:rStyle w:val="a8"/>
            <w:rFonts w:hint="eastAsia"/>
          </w:rPr>
          <w:t>二分法準確率</w:t>
        </w:r>
        <w:r w:rsidRPr="00612F04">
          <w:rPr>
            <w:rStyle w:val="a8"/>
            <w:webHidden/>
          </w:rPr>
          <w:tab/>
        </w:r>
        <w:r w:rsidRPr="00612F04">
          <w:rPr>
            <w:rStyle w:val="a8"/>
            <w:webHidden/>
          </w:rPr>
          <w:fldChar w:fldCharType="begin"/>
        </w:r>
        <w:r w:rsidRPr="00612F04">
          <w:rPr>
            <w:rStyle w:val="a8"/>
            <w:webHidden/>
          </w:rPr>
          <w:instrText xml:space="preserve"> PAGEREF _Toc198642409 \h </w:instrText>
        </w:r>
        <w:r w:rsidRPr="00612F04">
          <w:rPr>
            <w:rStyle w:val="a8"/>
            <w:webHidden/>
          </w:rPr>
        </w:r>
        <w:r w:rsidRPr="00612F04">
          <w:rPr>
            <w:rStyle w:val="a8"/>
            <w:webHidden/>
          </w:rPr>
          <w:fldChar w:fldCharType="separate"/>
        </w:r>
        <w:r w:rsidR="00C97F1B">
          <w:rPr>
            <w:rStyle w:val="a8"/>
            <w:webHidden/>
          </w:rPr>
          <w:t>30</w:t>
        </w:r>
        <w:r w:rsidRPr="00612F04">
          <w:rPr>
            <w:rStyle w:val="a8"/>
            <w:webHidden/>
          </w:rPr>
          <w:fldChar w:fldCharType="end"/>
        </w:r>
      </w:hyperlink>
    </w:p>
    <w:p w14:paraId="08610860" w14:textId="482062C3" w:rsidR="00612F04" w:rsidRPr="00612F04" w:rsidRDefault="00612F04" w:rsidP="00E532FA">
      <w:pPr>
        <w:pStyle w:val="21"/>
        <w:ind w:leftChars="0" w:left="0"/>
        <w:rPr>
          <w:rStyle w:val="a8"/>
        </w:rPr>
      </w:pPr>
      <w:hyperlink w:anchor="_Toc198642410" w:history="1">
        <w:r w:rsidRPr="00612F04">
          <w:rPr>
            <w:rStyle w:val="a8"/>
            <w:rFonts w:hint="eastAsia"/>
          </w:rPr>
          <w:t>圖</w:t>
        </w:r>
        <w:r w:rsidRPr="00612F04">
          <w:rPr>
            <w:rStyle w:val="a8"/>
          </w:rPr>
          <w:t xml:space="preserve"> 4.9 </w:t>
        </w:r>
        <w:r>
          <w:rPr>
            <w:rStyle w:val="a8"/>
            <w:rFonts w:hint="eastAsia"/>
          </w:rPr>
          <w:t xml:space="preserve"> </w:t>
        </w:r>
        <w:r w:rsidRPr="00612F04">
          <w:rPr>
            <w:rStyle w:val="a8"/>
          </w:rPr>
          <w:t>CNN</w:t>
        </w:r>
        <w:r w:rsidRPr="00612F04">
          <w:rPr>
            <w:rStyle w:val="a8"/>
            <w:rFonts w:hint="eastAsia"/>
          </w:rPr>
          <w:t>二分法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_Toc198642410 \h </w:instrText>
        </w:r>
        <w:r w:rsidRPr="00612F04">
          <w:rPr>
            <w:rStyle w:val="a8"/>
            <w:webHidden/>
          </w:rPr>
        </w:r>
        <w:r w:rsidRPr="00612F04">
          <w:rPr>
            <w:rStyle w:val="a8"/>
            <w:webHidden/>
          </w:rPr>
          <w:fldChar w:fldCharType="separate"/>
        </w:r>
        <w:r w:rsidR="00C97F1B">
          <w:rPr>
            <w:rStyle w:val="a8"/>
            <w:webHidden/>
          </w:rPr>
          <w:t>31</w:t>
        </w:r>
        <w:r w:rsidRPr="00612F04">
          <w:rPr>
            <w:rStyle w:val="a8"/>
            <w:webHidden/>
          </w:rPr>
          <w:fldChar w:fldCharType="end"/>
        </w:r>
      </w:hyperlink>
    </w:p>
    <w:p w14:paraId="0D8B0A4E" w14:textId="626643E9" w:rsidR="00612F04" w:rsidRPr="00612F04" w:rsidRDefault="00612F04" w:rsidP="00E532FA">
      <w:pPr>
        <w:pStyle w:val="21"/>
        <w:ind w:leftChars="0" w:left="0"/>
        <w:rPr>
          <w:rStyle w:val="a8"/>
        </w:rPr>
      </w:pPr>
      <w:hyperlink w:anchor="_Toc198642411" w:history="1">
        <w:r w:rsidRPr="00612F04">
          <w:rPr>
            <w:rStyle w:val="a8"/>
            <w:rFonts w:hint="eastAsia"/>
          </w:rPr>
          <w:t>圖</w:t>
        </w:r>
        <w:r w:rsidRPr="00612F04">
          <w:rPr>
            <w:rStyle w:val="a8"/>
          </w:rPr>
          <w:t xml:space="preserve"> 4.10 CNN</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_Toc198642411 \h </w:instrText>
        </w:r>
        <w:r w:rsidRPr="00612F04">
          <w:rPr>
            <w:rStyle w:val="a8"/>
            <w:webHidden/>
          </w:rPr>
        </w:r>
        <w:r w:rsidRPr="00612F04">
          <w:rPr>
            <w:rStyle w:val="a8"/>
            <w:webHidden/>
          </w:rPr>
          <w:fldChar w:fldCharType="separate"/>
        </w:r>
        <w:r w:rsidR="00C97F1B">
          <w:rPr>
            <w:rStyle w:val="a8"/>
            <w:webHidden/>
          </w:rPr>
          <w:t>31</w:t>
        </w:r>
        <w:r w:rsidRPr="00612F04">
          <w:rPr>
            <w:rStyle w:val="a8"/>
            <w:webHidden/>
          </w:rPr>
          <w:fldChar w:fldCharType="end"/>
        </w:r>
      </w:hyperlink>
    </w:p>
    <w:p w14:paraId="2A170FBE" w14:textId="56A5B86B" w:rsidR="00612F04" w:rsidRPr="00612F04" w:rsidRDefault="00612F04" w:rsidP="00E532FA">
      <w:pPr>
        <w:pStyle w:val="21"/>
        <w:ind w:leftChars="0" w:left="0"/>
        <w:rPr>
          <w:rStyle w:val="a8"/>
        </w:rPr>
      </w:pPr>
      <w:hyperlink w:anchor="_Toc198642412" w:history="1">
        <w:r w:rsidRPr="00612F04">
          <w:rPr>
            <w:rStyle w:val="a8"/>
            <w:rFonts w:hint="eastAsia"/>
          </w:rPr>
          <w:t>圖</w:t>
        </w:r>
        <w:r w:rsidRPr="00612F04">
          <w:rPr>
            <w:rStyle w:val="a8"/>
          </w:rPr>
          <w:t xml:space="preserve"> 4.11 </w:t>
        </w:r>
        <w:r w:rsidRPr="00612F04">
          <w:rPr>
            <w:rStyle w:val="a8"/>
            <w:rFonts w:hint="eastAsia"/>
          </w:rPr>
          <w:t>四分法準確率</w:t>
        </w:r>
        <w:r w:rsidRPr="00612F04">
          <w:rPr>
            <w:rStyle w:val="a8"/>
            <w:webHidden/>
          </w:rPr>
          <w:tab/>
        </w:r>
        <w:r w:rsidRPr="00612F04">
          <w:rPr>
            <w:rStyle w:val="a8"/>
            <w:webHidden/>
          </w:rPr>
          <w:fldChar w:fldCharType="begin"/>
        </w:r>
        <w:r w:rsidRPr="00612F04">
          <w:rPr>
            <w:rStyle w:val="a8"/>
            <w:webHidden/>
          </w:rPr>
          <w:instrText xml:space="preserve"> PAGEREF _Toc198642412 \h </w:instrText>
        </w:r>
        <w:r w:rsidRPr="00612F04">
          <w:rPr>
            <w:rStyle w:val="a8"/>
            <w:webHidden/>
          </w:rPr>
        </w:r>
        <w:r w:rsidRPr="00612F04">
          <w:rPr>
            <w:rStyle w:val="a8"/>
            <w:webHidden/>
          </w:rPr>
          <w:fldChar w:fldCharType="separate"/>
        </w:r>
        <w:r w:rsidR="00C97F1B">
          <w:rPr>
            <w:rStyle w:val="a8"/>
            <w:webHidden/>
          </w:rPr>
          <w:t>32</w:t>
        </w:r>
        <w:r w:rsidRPr="00612F04">
          <w:rPr>
            <w:rStyle w:val="a8"/>
            <w:webHidden/>
          </w:rPr>
          <w:fldChar w:fldCharType="end"/>
        </w:r>
      </w:hyperlink>
    </w:p>
    <w:p w14:paraId="51C3AD19" w14:textId="678F2522" w:rsidR="00612F04" w:rsidRPr="00612F04" w:rsidRDefault="00612F04" w:rsidP="00E532FA">
      <w:pPr>
        <w:pStyle w:val="21"/>
        <w:ind w:leftChars="0" w:left="0"/>
        <w:rPr>
          <w:rStyle w:val="a8"/>
        </w:rPr>
      </w:pPr>
      <w:hyperlink w:anchor="_Toc198642413" w:history="1">
        <w:r w:rsidRPr="00612F04">
          <w:rPr>
            <w:rStyle w:val="a8"/>
            <w:rFonts w:hint="eastAsia"/>
          </w:rPr>
          <w:t>圖</w:t>
        </w:r>
        <w:r w:rsidRPr="00612F04">
          <w:rPr>
            <w:rStyle w:val="a8"/>
          </w:rPr>
          <w:t xml:space="preserve"> 4.12 CNN </w:t>
        </w:r>
        <w:r w:rsidRPr="00612F04">
          <w:rPr>
            <w:rStyle w:val="a8"/>
            <w:rFonts w:hint="eastAsia"/>
          </w:rPr>
          <w:t>四分法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_Toc198642413 \h </w:instrText>
        </w:r>
        <w:r w:rsidRPr="00612F04">
          <w:rPr>
            <w:rStyle w:val="a8"/>
            <w:webHidden/>
          </w:rPr>
        </w:r>
        <w:r w:rsidRPr="00612F04">
          <w:rPr>
            <w:rStyle w:val="a8"/>
            <w:webHidden/>
          </w:rPr>
          <w:fldChar w:fldCharType="separate"/>
        </w:r>
        <w:r w:rsidR="00C97F1B">
          <w:rPr>
            <w:rStyle w:val="a8"/>
            <w:webHidden/>
          </w:rPr>
          <w:t>32</w:t>
        </w:r>
        <w:r w:rsidRPr="00612F04">
          <w:rPr>
            <w:rStyle w:val="a8"/>
            <w:webHidden/>
          </w:rPr>
          <w:fldChar w:fldCharType="end"/>
        </w:r>
      </w:hyperlink>
    </w:p>
    <w:p w14:paraId="5AD47BB3" w14:textId="33EC5875" w:rsidR="00612F04" w:rsidRPr="00612F04" w:rsidRDefault="00612F04" w:rsidP="00E532FA">
      <w:pPr>
        <w:pStyle w:val="21"/>
        <w:ind w:leftChars="0" w:left="0"/>
        <w:rPr>
          <w:rStyle w:val="a8"/>
        </w:rPr>
      </w:pPr>
      <w:hyperlink w:anchor="_Toc198642414" w:history="1">
        <w:r w:rsidRPr="00612F04">
          <w:rPr>
            <w:rStyle w:val="a8"/>
            <w:rFonts w:hint="eastAsia"/>
          </w:rPr>
          <w:t>圖</w:t>
        </w:r>
        <w:r w:rsidRPr="00612F04">
          <w:rPr>
            <w:rStyle w:val="a8"/>
          </w:rPr>
          <w:t xml:space="preserve"> 4.13 CNN</w:t>
        </w:r>
        <w:r w:rsidRPr="00612F04">
          <w:rPr>
            <w:rStyle w:val="a8"/>
            <w:rFonts w:hint="eastAsia"/>
          </w:rPr>
          <w:t>四分法混淆矩</w:t>
        </w:r>
        <w:r w:rsidRPr="00612F04">
          <w:rPr>
            <w:rStyle w:val="a8"/>
            <w:webHidden/>
          </w:rPr>
          <w:tab/>
        </w:r>
        <w:r w:rsidRPr="00612F04">
          <w:rPr>
            <w:rStyle w:val="a8"/>
            <w:webHidden/>
          </w:rPr>
          <w:fldChar w:fldCharType="begin"/>
        </w:r>
        <w:r w:rsidRPr="00612F04">
          <w:rPr>
            <w:rStyle w:val="a8"/>
            <w:webHidden/>
          </w:rPr>
          <w:instrText xml:space="preserve"> PAGEREF _Toc198642414 \h </w:instrText>
        </w:r>
        <w:r w:rsidRPr="00612F04">
          <w:rPr>
            <w:rStyle w:val="a8"/>
            <w:webHidden/>
          </w:rPr>
        </w:r>
        <w:r w:rsidRPr="00612F04">
          <w:rPr>
            <w:rStyle w:val="a8"/>
            <w:webHidden/>
          </w:rPr>
          <w:fldChar w:fldCharType="separate"/>
        </w:r>
        <w:r w:rsidR="00C97F1B">
          <w:rPr>
            <w:rStyle w:val="a8"/>
            <w:webHidden/>
          </w:rPr>
          <w:t>33</w:t>
        </w:r>
        <w:r w:rsidRPr="00612F04">
          <w:rPr>
            <w:rStyle w:val="a8"/>
            <w:webHidden/>
          </w:rPr>
          <w:fldChar w:fldCharType="end"/>
        </w:r>
      </w:hyperlink>
    </w:p>
    <w:p w14:paraId="249A5B7E" w14:textId="5D5BE021" w:rsidR="00612F04" w:rsidRPr="00612F04" w:rsidRDefault="00612F04" w:rsidP="00E532FA">
      <w:pPr>
        <w:pStyle w:val="21"/>
        <w:ind w:leftChars="0" w:left="0"/>
        <w:rPr>
          <w:rStyle w:val="a8"/>
        </w:rPr>
      </w:pPr>
      <w:hyperlink w:anchor="_Toc198642415" w:history="1">
        <w:r w:rsidRPr="00612F04">
          <w:rPr>
            <w:rStyle w:val="a8"/>
            <w:rFonts w:hint="eastAsia"/>
          </w:rPr>
          <w:t>圖</w:t>
        </w:r>
        <w:r w:rsidRPr="00612F04">
          <w:rPr>
            <w:rStyle w:val="a8"/>
          </w:rPr>
          <w:t xml:space="preserve"> 4.14 VGG16</w:t>
        </w:r>
        <w:r w:rsidRPr="00612F04">
          <w:rPr>
            <w:rStyle w:val="a8"/>
            <w:rFonts w:hint="eastAsia"/>
          </w:rPr>
          <w:t>準確率</w:t>
        </w:r>
        <w:r w:rsidRPr="00612F04">
          <w:rPr>
            <w:rStyle w:val="a8"/>
            <w:webHidden/>
          </w:rPr>
          <w:tab/>
        </w:r>
        <w:r w:rsidRPr="00612F04">
          <w:rPr>
            <w:rStyle w:val="a8"/>
            <w:webHidden/>
          </w:rPr>
          <w:fldChar w:fldCharType="begin"/>
        </w:r>
        <w:r w:rsidRPr="00612F04">
          <w:rPr>
            <w:rStyle w:val="a8"/>
            <w:webHidden/>
          </w:rPr>
          <w:instrText xml:space="preserve"> PAGEREF _Toc198642415 \h </w:instrText>
        </w:r>
        <w:r w:rsidRPr="00612F04">
          <w:rPr>
            <w:rStyle w:val="a8"/>
            <w:webHidden/>
          </w:rPr>
        </w:r>
        <w:r w:rsidRPr="00612F04">
          <w:rPr>
            <w:rStyle w:val="a8"/>
            <w:webHidden/>
          </w:rPr>
          <w:fldChar w:fldCharType="separate"/>
        </w:r>
        <w:r w:rsidR="00C97F1B">
          <w:rPr>
            <w:rStyle w:val="a8"/>
            <w:webHidden/>
          </w:rPr>
          <w:t>34</w:t>
        </w:r>
        <w:r w:rsidRPr="00612F04">
          <w:rPr>
            <w:rStyle w:val="a8"/>
            <w:webHidden/>
          </w:rPr>
          <w:fldChar w:fldCharType="end"/>
        </w:r>
      </w:hyperlink>
    </w:p>
    <w:p w14:paraId="50B4C5F7" w14:textId="55F1F991" w:rsidR="00612F04" w:rsidRPr="00612F04" w:rsidRDefault="00612F04" w:rsidP="00E532FA">
      <w:pPr>
        <w:pStyle w:val="21"/>
        <w:ind w:leftChars="0" w:left="0"/>
        <w:rPr>
          <w:rStyle w:val="a8"/>
        </w:rPr>
      </w:pPr>
      <w:hyperlink w:anchor="_Toc198642416" w:history="1">
        <w:r w:rsidRPr="00612F04">
          <w:rPr>
            <w:rStyle w:val="a8"/>
            <w:rFonts w:hint="eastAsia"/>
          </w:rPr>
          <w:t>圖</w:t>
        </w:r>
        <w:r w:rsidRPr="00612F04">
          <w:rPr>
            <w:rStyle w:val="a8"/>
          </w:rPr>
          <w:t xml:space="preserve"> 4.15 VGG16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_Toc198642416 \h </w:instrText>
        </w:r>
        <w:r w:rsidRPr="00612F04">
          <w:rPr>
            <w:rStyle w:val="a8"/>
            <w:webHidden/>
          </w:rPr>
        </w:r>
        <w:r w:rsidRPr="00612F04">
          <w:rPr>
            <w:rStyle w:val="a8"/>
            <w:webHidden/>
          </w:rPr>
          <w:fldChar w:fldCharType="separate"/>
        </w:r>
        <w:r w:rsidR="00C97F1B">
          <w:rPr>
            <w:rStyle w:val="a8"/>
            <w:webHidden/>
          </w:rPr>
          <w:t>34</w:t>
        </w:r>
        <w:r w:rsidRPr="00612F04">
          <w:rPr>
            <w:rStyle w:val="a8"/>
            <w:webHidden/>
          </w:rPr>
          <w:fldChar w:fldCharType="end"/>
        </w:r>
      </w:hyperlink>
    </w:p>
    <w:p w14:paraId="421B82BA" w14:textId="00B050A9" w:rsidR="00612F04" w:rsidRPr="00612F04" w:rsidRDefault="00612F04" w:rsidP="00E532FA">
      <w:pPr>
        <w:pStyle w:val="21"/>
        <w:ind w:leftChars="0" w:left="0"/>
        <w:rPr>
          <w:rStyle w:val="a8"/>
        </w:rPr>
      </w:pPr>
      <w:hyperlink w:anchor="_Toc198642417" w:history="1">
        <w:r w:rsidRPr="00612F04">
          <w:rPr>
            <w:rStyle w:val="a8"/>
            <w:rFonts w:hint="eastAsia"/>
          </w:rPr>
          <w:t>圖</w:t>
        </w:r>
        <w:r w:rsidRPr="00612F04">
          <w:rPr>
            <w:rStyle w:val="a8"/>
          </w:rPr>
          <w:t xml:space="preserve"> 4.16 VGG16</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_Toc198642417 \h </w:instrText>
        </w:r>
        <w:r w:rsidRPr="00612F04">
          <w:rPr>
            <w:rStyle w:val="a8"/>
            <w:webHidden/>
          </w:rPr>
        </w:r>
        <w:r w:rsidRPr="00612F04">
          <w:rPr>
            <w:rStyle w:val="a8"/>
            <w:webHidden/>
          </w:rPr>
          <w:fldChar w:fldCharType="separate"/>
        </w:r>
        <w:r w:rsidR="00C97F1B">
          <w:rPr>
            <w:rStyle w:val="a8"/>
            <w:webHidden/>
          </w:rPr>
          <w:t>35</w:t>
        </w:r>
        <w:r w:rsidRPr="00612F04">
          <w:rPr>
            <w:rStyle w:val="a8"/>
            <w:webHidden/>
          </w:rPr>
          <w:fldChar w:fldCharType="end"/>
        </w:r>
      </w:hyperlink>
    </w:p>
    <w:p w14:paraId="3472E5EC" w14:textId="049A6115" w:rsidR="00612F04" w:rsidRPr="00612F04" w:rsidRDefault="00612F04" w:rsidP="00E532FA">
      <w:pPr>
        <w:pStyle w:val="21"/>
        <w:ind w:leftChars="0" w:left="0"/>
        <w:rPr>
          <w:rStyle w:val="a8"/>
        </w:rPr>
      </w:pPr>
      <w:hyperlink w:anchor="_Toc198642418" w:history="1">
        <w:r w:rsidRPr="00612F04">
          <w:rPr>
            <w:rStyle w:val="a8"/>
            <w:rFonts w:hint="eastAsia"/>
          </w:rPr>
          <w:t>圖</w:t>
        </w:r>
        <w:r w:rsidRPr="00612F04">
          <w:rPr>
            <w:rStyle w:val="a8"/>
          </w:rPr>
          <w:t xml:space="preserve"> 4.17 ResNet50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_Toc198642418 \h </w:instrText>
        </w:r>
        <w:r w:rsidRPr="00612F04">
          <w:rPr>
            <w:rStyle w:val="a8"/>
            <w:webHidden/>
          </w:rPr>
        </w:r>
        <w:r w:rsidRPr="00612F04">
          <w:rPr>
            <w:rStyle w:val="a8"/>
            <w:webHidden/>
          </w:rPr>
          <w:fldChar w:fldCharType="separate"/>
        </w:r>
        <w:r w:rsidR="00C97F1B">
          <w:rPr>
            <w:rStyle w:val="a8"/>
            <w:webHidden/>
          </w:rPr>
          <w:t>36</w:t>
        </w:r>
        <w:r w:rsidRPr="00612F04">
          <w:rPr>
            <w:rStyle w:val="a8"/>
            <w:webHidden/>
          </w:rPr>
          <w:fldChar w:fldCharType="end"/>
        </w:r>
      </w:hyperlink>
    </w:p>
    <w:p w14:paraId="36EB6C19" w14:textId="3FF72A41" w:rsidR="00612F04" w:rsidRPr="00612F04" w:rsidRDefault="00612F04" w:rsidP="00E532FA">
      <w:pPr>
        <w:pStyle w:val="21"/>
        <w:ind w:leftChars="0" w:left="0"/>
        <w:rPr>
          <w:rStyle w:val="a8"/>
        </w:rPr>
      </w:pPr>
      <w:hyperlink w:anchor="_Toc198642419" w:history="1">
        <w:r w:rsidRPr="00612F04">
          <w:rPr>
            <w:rStyle w:val="a8"/>
            <w:rFonts w:hint="eastAsia"/>
          </w:rPr>
          <w:t>圖</w:t>
        </w:r>
        <w:r w:rsidRPr="00612F04">
          <w:rPr>
            <w:rStyle w:val="a8"/>
          </w:rPr>
          <w:t xml:space="preserve"> 4.18 ResNet50 </w:t>
        </w:r>
        <w:r w:rsidRPr="00612F04">
          <w:rPr>
            <w:rStyle w:val="a8"/>
            <w:rFonts w:hint="eastAsia"/>
          </w:rPr>
          <w:t>損失函數</w:t>
        </w:r>
        <w:r w:rsidRPr="00612F04">
          <w:rPr>
            <w:rStyle w:val="a8"/>
            <w:webHidden/>
          </w:rPr>
          <w:tab/>
        </w:r>
        <w:r w:rsidRPr="00612F04">
          <w:rPr>
            <w:rStyle w:val="a8"/>
            <w:webHidden/>
          </w:rPr>
          <w:fldChar w:fldCharType="begin"/>
        </w:r>
        <w:r w:rsidRPr="00612F04">
          <w:rPr>
            <w:rStyle w:val="a8"/>
            <w:webHidden/>
          </w:rPr>
          <w:instrText xml:space="preserve"> PAGEREF _Toc198642419 \h </w:instrText>
        </w:r>
        <w:r w:rsidRPr="00612F04">
          <w:rPr>
            <w:rStyle w:val="a8"/>
            <w:webHidden/>
          </w:rPr>
        </w:r>
        <w:r w:rsidRPr="00612F04">
          <w:rPr>
            <w:rStyle w:val="a8"/>
            <w:webHidden/>
          </w:rPr>
          <w:fldChar w:fldCharType="separate"/>
        </w:r>
        <w:r w:rsidR="00C97F1B">
          <w:rPr>
            <w:rStyle w:val="a8"/>
            <w:webHidden/>
          </w:rPr>
          <w:t>37</w:t>
        </w:r>
        <w:r w:rsidRPr="00612F04">
          <w:rPr>
            <w:rStyle w:val="a8"/>
            <w:webHidden/>
          </w:rPr>
          <w:fldChar w:fldCharType="end"/>
        </w:r>
      </w:hyperlink>
    </w:p>
    <w:p w14:paraId="009EBB00" w14:textId="52BFBC17" w:rsidR="00612F04" w:rsidRPr="00612F04" w:rsidRDefault="00612F04" w:rsidP="00E532FA">
      <w:pPr>
        <w:pStyle w:val="21"/>
        <w:ind w:leftChars="0" w:left="0"/>
        <w:rPr>
          <w:rStyle w:val="a8"/>
        </w:rPr>
      </w:pPr>
      <w:hyperlink w:anchor="_Toc198642420" w:history="1">
        <w:r w:rsidRPr="00612F04">
          <w:rPr>
            <w:rStyle w:val="a8"/>
            <w:rFonts w:hint="eastAsia"/>
          </w:rPr>
          <w:t>圖</w:t>
        </w:r>
        <w:r w:rsidRPr="00612F04">
          <w:rPr>
            <w:rStyle w:val="a8"/>
          </w:rPr>
          <w:t xml:space="preserve"> 4.19 ResNet50</w:t>
        </w:r>
        <w:r w:rsidRPr="00612F04">
          <w:rPr>
            <w:rStyle w:val="a8"/>
            <w:rFonts w:hint="eastAsia"/>
          </w:rPr>
          <w:t>標準化混淆矩陣</w:t>
        </w:r>
        <w:r w:rsidRPr="00612F04">
          <w:rPr>
            <w:rStyle w:val="a8"/>
            <w:webHidden/>
          </w:rPr>
          <w:tab/>
        </w:r>
        <w:r w:rsidRPr="00612F04">
          <w:rPr>
            <w:rStyle w:val="a8"/>
            <w:webHidden/>
          </w:rPr>
          <w:fldChar w:fldCharType="begin"/>
        </w:r>
        <w:r w:rsidRPr="00612F04">
          <w:rPr>
            <w:rStyle w:val="a8"/>
            <w:webHidden/>
          </w:rPr>
          <w:instrText xml:space="preserve"> PAGEREF _Toc198642420 \h </w:instrText>
        </w:r>
        <w:r w:rsidRPr="00612F04">
          <w:rPr>
            <w:rStyle w:val="a8"/>
            <w:webHidden/>
          </w:rPr>
        </w:r>
        <w:r w:rsidRPr="00612F04">
          <w:rPr>
            <w:rStyle w:val="a8"/>
            <w:webHidden/>
          </w:rPr>
          <w:fldChar w:fldCharType="separate"/>
        </w:r>
        <w:r w:rsidR="00C97F1B">
          <w:rPr>
            <w:rStyle w:val="a8"/>
            <w:webHidden/>
          </w:rPr>
          <w:t>37</w:t>
        </w:r>
        <w:r w:rsidRPr="00612F04">
          <w:rPr>
            <w:rStyle w:val="a8"/>
            <w:webHidden/>
          </w:rPr>
          <w:fldChar w:fldCharType="end"/>
        </w:r>
      </w:hyperlink>
    </w:p>
    <w:p w14:paraId="20374A55" w14:textId="27A3F08F" w:rsidR="007709D0" w:rsidRPr="007709D0" w:rsidRDefault="00891942" w:rsidP="00E532FA">
      <w:pPr>
        <w:pStyle w:val="21"/>
        <w:ind w:leftChars="0" w:left="0"/>
        <w:rPr>
          <w:rStyle w:val="a8"/>
        </w:rPr>
      </w:pPr>
      <w:r w:rsidRPr="00FA094D">
        <w:rPr>
          <w:rStyle w:val="a8"/>
        </w:rPr>
        <w:lastRenderedPageBreak/>
        <w:fldChar w:fldCharType="end"/>
      </w:r>
      <w:r w:rsidR="0021228E" w:rsidRPr="00FA094D">
        <w:rPr>
          <w:rStyle w:val="a8"/>
        </w:rPr>
        <w:fldChar w:fldCharType="begin"/>
      </w:r>
      <w:r w:rsidR="0021228E" w:rsidRPr="00FA094D">
        <w:rPr>
          <w:rStyle w:val="a8"/>
        </w:rPr>
        <w:instrText xml:space="preserve"> TOC \h \z \c "</w:instrText>
      </w:r>
      <w:r w:rsidR="0021228E" w:rsidRPr="00FA094D">
        <w:rPr>
          <w:rStyle w:val="a8"/>
        </w:rPr>
        <w:instrText>圖</w:instrText>
      </w:r>
      <w:r w:rsidR="0021228E" w:rsidRPr="00FA094D">
        <w:rPr>
          <w:rStyle w:val="a8"/>
        </w:rPr>
        <w:instrText xml:space="preserve"> 7." </w:instrText>
      </w:r>
      <w:r w:rsidR="0021228E" w:rsidRPr="00FA094D">
        <w:rPr>
          <w:rStyle w:val="a8"/>
        </w:rPr>
        <w:fldChar w:fldCharType="separate"/>
      </w:r>
      <w:hyperlink w:anchor="_Toc198633681" w:history="1">
        <w:r w:rsidR="007709D0" w:rsidRPr="007709D0">
          <w:rPr>
            <w:rStyle w:val="a8"/>
            <w:rFonts w:hint="eastAsia"/>
          </w:rPr>
          <w:t>圖</w:t>
        </w:r>
        <w:r w:rsidR="007709D0" w:rsidRPr="007709D0">
          <w:rPr>
            <w:rStyle w:val="a8"/>
          </w:rPr>
          <w:t xml:space="preserve"> 7.1 </w:t>
        </w:r>
        <w:r w:rsidR="007709D0" w:rsidRPr="007709D0">
          <w:rPr>
            <w:rStyle w:val="a8"/>
            <w:rFonts w:hint="eastAsia"/>
          </w:rPr>
          <w:t xml:space="preserve"> </w:t>
        </w:r>
        <w:r w:rsidR="007709D0" w:rsidRPr="007709D0">
          <w:rPr>
            <w:rStyle w:val="a8"/>
            <w:rFonts w:hint="eastAsia"/>
          </w:rPr>
          <w:t>執行進度甘特圖</w:t>
        </w:r>
        <w:r w:rsidR="007709D0" w:rsidRPr="007709D0">
          <w:rPr>
            <w:rStyle w:val="a8"/>
            <w:webHidden/>
          </w:rPr>
          <w:tab/>
        </w:r>
        <w:r w:rsidR="007709D0" w:rsidRPr="007709D0">
          <w:rPr>
            <w:rStyle w:val="a8"/>
            <w:webHidden/>
          </w:rPr>
          <w:fldChar w:fldCharType="begin"/>
        </w:r>
        <w:r w:rsidR="007709D0" w:rsidRPr="007709D0">
          <w:rPr>
            <w:rStyle w:val="a8"/>
            <w:webHidden/>
          </w:rPr>
          <w:instrText xml:space="preserve"> PAGEREF _Toc198633681 \h </w:instrText>
        </w:r>
        <w:r w:rsidR="007709D0" w:rsidRPr="007709D0">
          <w:rPr>
            <w:rStyle w:val="a8"/>
            <w:webHidden/>
          </w:rPr>
        </w:r>
        <w:r w:rsidR="007709D0" w:rsidRPr="007709D0">
          <w:rPr>
            <w:rStyle w:val="a8"/>
            <w:webHidden/>
          </w:rPr>
          <w:fldChar w:fldCharType="separate"/>
        </w:r>
        <w:r w:rsidR="00C97F1B">
          <w:rPr>
            <w:rStyle w:val="a8"/>
            <w:webHidden/>
          </w:rPr>
          <w:t>43</w:t>
        </w:r>
        <w:r w:rsidR="007709D0" w:rsidRPr="007709D0">
          <w:rPr>
            <w:rStyle w:val="a8"/>
            <w:webHidden/>
          </w:rPr>
          <w:fldChar w:fldCharType="end"/>
        </w:r>
      </w:hyperlink>
    </w:p>
    <w:p w14:paraId="0ACCAD97" w14:textId="4310A913" w:rsidR="00FA094D" w:rsidRPr="00FA094D" w:rsidRDefault="0021228E"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A." </w:instrText>
      </w:r>
      <w:r w:rsidRPr="00FA094D">
        <w:rPr>
          <w:rStyle w:val="a8"/>
        </w:rPr>
        <w:fldChar w:fldCharType="separate"/>
      </w:r>
      <w:hyperlink w:anchor="_Toc198631957" w:history="1">
        <w:r w:rsidR="00FA094D" w:rsidRPr="00FA094D">
          <w:rPr>
            <w:rStyle w:val="a8"/>
            <w:rFonts w:hint="eastAsia"/>
          </w:rPr>
          <w:t>圖</w:t>
        </w:r>
        <w:r w:rsidR="00FA094D" w:rsidRPr="00FA094D">
          <w:rPr>
            <w:rStyle w:val="a8"/>
          </w:rPr>
          <w:t xml:space="preserve"> A.1 </w:t>
        </w:r>
        <w:r w:rsidR="00604BAE" w:rsidRPr="00612F04">
          <w:rPr>
            <w:rStyle w:val="a8"/>
            <w:rFonts w:hint="eastAsia"/>
          </w:rPr>
          <w:t xml:space="preserve"> </w:t>
        </w:r>
        <w:r w:rsidR="00FA094D" w:rsidRPr="00FA094D">
          <w:rPr>
            <w:rStyle w:val="a8"/>
          </w:rPr>
          <w:t>Visual Studio Code</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_Toc198631957 \h </w:instrText>
        </w:r>
        <w:r w:rsidR="00FA094D" w:rsidRPr="00FA094D">
          <w:rPr>
            <w:rStyle w:val="a8"/>
            <w:webHidden/>
          </w:rPr>
        </w:r>
        <w:r w:rsidR="00FA094D" w:rsidRPr="00FA094D">
          <w:rPr>
            <w:rStyle w:val="a8"/>
            <w:webHidden/>
          </w:rPr>
          <w:fldChar w:fldCharType="separate"/>
        </w:r>
        <w:r w:rsidR="00C97F1B">
          <w:rPr>
            <w:rStyle w:val="a8"/>
            <w:webHidden/>
          </w:rPr>
          <w:t>45</w:t>
        </w:r>
        <w:r w:rsidR="00FA094D" w:rsidRPr="00FA094D">
          <w:rPr>
            <w:rStyle w:val="a8"/>
            <w:webHidden/>
          </w:rPr>
          <w:fldChar w:fldCharType="end"/>
        </w:r>
      </w:hyperlink>
    </w:p>
    <w:p w14:paraId="692C27B6" w14:textId="50C39E74" w:rsidR="00FA094D" w:rsidRPr="00FA094D" w:rsidRDefault="00FA094D" w:rsidP="00E532FA">
      <w:pPr>
        <w:pStyle w:val="21"/>
        <w:ind w:leftChars="0" w:left="0"/>
        <w:rPr>
          <w:rStyle w:val="a8"/>
        </w:rPr>
      </w:pPr>
      <w:hyperlink w:anchor="_Toc198631958" w:history="1">
        <w:r w:rsidRPr="00FA094D">
          <w:rPr>
            <w:rStyle w:val="a8"/>
            <w:rFonts w:hint="eastAsia"/>
          </w:rPr>
          <w:t>圖</w:t>
        </w:r>
        <w:r w:rsidRPr="00FA094D">
          <w:rPr>
            <w:rStyle w:val="a8"/>
          </w:rPr>
          <w:t xml:space="preserve"> A.2</w:t>
        </w:r>
        <w:r w:rsidRPr="00612F04">
          <w:rPr>
            <w:rStyle w:val="a8"/>
          </w:rPr>
          <w:t xml:space="preserve"> </w:t>
        </w:r>
        <w:r w:rsidR="00604BAE" w:rsidRPr="00612F04">
          <w:rPr>
            <w:rStyle w:val="a8"/>
            <w:rFonts w:hint="eastAsia"/>
          </w:rPr>
          <w:t xml:space="preserve"> </w:t>
        </w:r>
        <w:r w:rsidRPr="00FA094D">
          <w:rPr>
            <w:rStyle w:val="a8"/>
          </w:rPr>
          <w:t>TensorFlow</w:t>
        </w:r>
        <w:r w:rsidRPr="00FA094D">
          <w:rPr>
            <w:rStyle w:val="a8"/>
            <w:webHidden/>
          </w:rPr>
          <w:tab/>
        </w:r>
        <w:r w:rsidRPr="00FA094D">
          <w:rPr>
            <w:rStyle w:val="a8"/>
            <w:webHidden/>
          </w:rPr>
          <w:fldChar w:fldCharType="begin"/>
        </w:r>
        <w:r w:rsidRPr="00FA094D">
          <w:rPr>
            <w:rStyle w:val="a8"/>
            <w:webHidden/>
          </w:rPr>
          <w:instrText xml:space="preserve"> PAGEREF _Toc198631958 \h </w:instrText>
        </w:r>
        <w:r w:rsidRPr="00FA094D">
          <w:rPr>
            <w:rStyle w:val="a8"/>
            <w:webHidden/>
          </w:rPr>
        </w:r>
        <w:r w:rsidRPr="00FA094D">
          <w:rPr>
            <w:rStyle w:val="a8"/>
            <w:webHidden/>
          </w:rPr>
          <w:fldChar w:fldCharType="separate"/>
        </w:r>
        <w:r w:rsidR="00C97F1B">
          <w:rPr>
            <w:rStyle w:val="a8"/>
            <w:webHidden/>
          </w:rPr>
          <w:t>46</w:t>
        </w:r>
        <w:r w:rsidRPr="00FA094D">
          <w:rPr>
            <w:rStyle w:val="a8"/>
            <w:webHidden/>
          </w:rPr>
          <w:fldChar w:fldCharType="end"/>
        </w:r>
      </w:hyperlink>
    </w:p>
    <w:p w14:paraId="5DFC5140" w14:textId="290A6D69" w:rsidR="00FA094D" w:rsidRPr="00FA094D" w:rsidRDefault="00FA094D" w:rsidP="00E532FA">
      <w:pPr>
        <w:pStyle w:val="21"/>
        <w:ind w:leftChars="0" w:left="0"/>
        <w:rPr>
          <w:rStyle w:val="a8"/>
        </w:rPr>
      </w:pPr>
      <w:hyperlink w:anchor="_Toc198631959" w:history="1">
        <w:r w:rsidRPr="00FA094D">
          <w:rPr>
            <w:rStyle w:val="a8"/>
            <w:rFonts w:hint="eastAsia"/>
          </w:rPr>
          <w:t>圖</w:t>
        </w:r>
        <w:r w:rsidRPr="00FA094D">
          <w:rPr>
            <w:rStyle w:val="a8"/>
          </w:rPr>
          <w:t xml:space="preserve"> A.3 </w:t>
        </w:r>
        <w:r w:rsidR="00604BAE">
          <w:rPr>
            <w:rStyle w:val="a8"/>
            <w:rFonts w:hint="eastAsia"/>
          </w:rPr>
          <w:t xml:space="preserve"> </w:t>
        </w:r>
        <w:r w:rsidRPr="00FA094D">
          <w:rPr>
            <w:rStyle w:val="a8"/>
          </w:rPr>
          <w:t>Colab</w:t>
        </w:r>
        <w:r w:rsidRPr="00FA094D">
          <w:rPr>
            <w:rStyle w:val="a8"/>
            <w:webHidden/>
          </w:rPr>
          <w:tab/>
        </w:r>
        <w:r w:rsidRPr="00FA094D">
          <w:rPr>
            <w:rStyle w:val="a8"/>
            <w:webHidden/>
          </w:rPr>
          <w:fldChar w:fldCharType="begin"/>
        </w:r>
        <w:r w:rsidRPr="00FA094D">
          <w:rPr>
            <w:rStyle w:val="a8"/>
            <w:webHidden/>
          </w:rPr>
          <w:instrText xml:space="preserve"> PAGEREF _Toc198631959 \h </w:instrText>
        </w:r>
        <w:r w:rsidRPr="00FA094D">
          <w:rPr>
            <w:rStyle w:val="a8"/>
            <w:webHidden/>
          </w:rPr>
        </w:r>
        <w:r w:rsidRPr="00FA094D">
          <w:rPr>
            <w:rStyle w:val="a8"/>
            <w:webHidden/>
          </w:rPr>
          <w:fldChar w:fldCharType="separate"/>
        </w:r>
        <w:r w:rsidR="00C97F1B">
          <w:rPr>
            <w:rStyle w:val="a8"/>
            <w:webHidden/>
          </w:rPr>
          <w:t>47</w:t>
        </w:r>
        <w:r w:rsidRPr="00FA094D">
          <w:rPr>
            <w:rStyle w:val="a8"/>
            <w:webHidden/>
          </w:rPr>
          <w:fldChar w:fldCharType="end"/>
        </w:r>
      </w:hyperlink>
    </w:p>
    <w:p w14:paraId="70D55B71" w14:textId="55FA119C" w:rsidR="00400635" w:rsidRPr="0081463D" w:rsidRDefault="0021228E" w:rsidP="00E532FA">
      <w:pPr>
        <w:pStyle w:val="21"/>
        <w:ind w:leftChars="0" w:left="0"/>
        <w:rPr>
          <w:rStyle w:val="a8"/>
        </w:rPr>
        <w:sectPr w:rsidR="00400635" w:rsidRPr="0081463D" w:rsidSect="00891942">
          <w:pgSz w:w="11906" w:h="16838"/>
          <w:pgMar w:top="1440" w:right="1800" w:bottom="1440" w:left="1800" w:header="851" w:footer="419" w:gutter="0"/>
          <w:pgNumType w:fmt="upperRoman"/>
          <w:cols w:space="425"/>
          <w:titlePg/>
          <w:docGrid w:type="lines" w:linePitch="360"/>
        </w:sectPr>
      </w:pPr>
      <w:r w:rsidRPr="00FA094D">
        <w:rPr>
          <w:rStyle w:val="a8"/>
        </w:rPr>
        <w:fldChar w:fldCharType="end"/>
      </w:r>
    </w:p>
    <w:p w14:paraId="561C4E5D" w14:textId="1FDC2E81" w:rsidR="007E59CE" w:rsidRPr="006B6F75" w:rsidRDefault="008B6FF9" w:rsidP="00604BAE">
      <w:pPr>
        <w:spacing w:afterLines="100" w:after="360"/>
        <w:jc w:val="center"/>
        <w:outlineLvl w:val="0"/>
        <w:rPr>
          <w:rFonts w:ascii="Times New Roman" w:eastAsia="標楷體" w:hAnsi="Times New Roman"/>
          <w:b/>
          <w:bCs/>
          <w:sz w:val="40"/>
          <w:szCs w:val="40"/>
        </w:rPr>
      </w:pPr>
      <w:bookmarkStart w:id="7" w:name="_Toc198636307"/>
      <w:r w:rsidRPr="006B6F75">
        <w:rPr>
          <w:rFonts w:ascii="Times New Roman" w:eastAsia="標楷體" w:hAnsi="Times New Roman"/>
          <w:b/>
          <w:bCs/>
          <w:sz w:val="40"/>
          <w:szCs w:val="40"/>
        </w:rPr>
        <w:lastRenderedPageBreak/>
        <w:t>第</w:t>
      </w:r>
      <w:r w:rsidRPr="006B6F75">
        <w:rPr>
          <w:rFonts w:ascii="Times New Roman" w:eastAsia="標楷體" w:hAnsi="Times New Roman"/>
          <w:b/>
          <w:bCs/>
          <w:sz w:val="40"/>
          <w:szCs w:val="40"/>
        </w:rPr>
        <w:t>1</w:t>
      </w:r>
      <w:r w:rsidRPr="006B6F75">
        <w:rPr>
          <w:rFonts w:ascii="Times New Roman" w:eastAsia="標楷體" w:hAnsi="Times New Roman" w:hint="eastAsia"/>
          <w:b/>
          <w:bCs/>
          <w:sz w:val="40"/>
          <w:szCs w:val="40"/>
        </w:rPr>
        <w:t>章</w:t>
      </w:r>
      <w:r w:rsidR="00567DD6" w:rsidRPr="006B6F75">
        <w:rPr>
          <w:rFonts w:ascii="Times New Roman" w:eastAsia="標楷體" w:hAnsi="Times New Roman" w:hint="eastAsia"/>
          <w:b/>
          <w:bCs/>
          <w:sz w:val="40"/>
          <w:szCs w:val="40"/>
        </w:rPr>
        <w:t xml:space="preserve"> </w:t>
      </w:r>
      <w:r w:rsidR="00CD5045" w:rsidRPr="006B6F75">
        <w:rPr>
          <w:rFonts w:ascii="Times New Roman" w:eastAsia="標楷體" w:hAnsi="Times New Roman" w:hint="eastAsia"/>
          <w:b/>
          <w:bCs/>
          <w:sz w:val="40"/>
          <w:szCs w:val="40"/>
        </w:rPr>
        <w:t>研究動機與目的</w:t>
      </w:r>
      <w:bookmarkEnd w:id="7"/>
    </w:p>
    <w:p w14:paraId="16F72313" w14:textId="08F0C345" w:rsidR="00CD5045" w:rsidRPr="006B6F75" w:rsidRDefault="00CD5045" w:rsidP="00800130">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98636308"/>
      <w:r w:rsidRPr="006B6F75">
        <w:rPr>
          <w:rFonts w:ascii="Times New Roman" w:eastAsia="標楷體" w:hAnsi="Times New Roman" w:cs="Times New Roman"/>
          <w:sz w:val="36"/>
          <w:szCs w:val="36"/>
        </w:rPr>
        <w:t>1.1</w:t>
      </w:r>
      <w:r w:rsidR="00567DD6" w:rsidRPr="006B6F75">
        <w:rPr>
          <w:rFonts w:ascii="Times New Roman" w:eastAsia="標楷體" w:hAnsi="Times New Roman" w:cs="Times New Roman" w:hint="eastAsia"/>
          <w:sz w:val="36"/>
          <w:szCs w:val="36"/>
        </w:rPr>
        <w:t xml:space="preserve"> </w:t>
      </w:r>
      <w:r w:rsidRPr="006B6F75">
        <w:rPr>
          <w:rFonts w:ascii="Times New Roman" w:eastAsia="標楷體" w:hAnsi="Times New Roman" w:hint="eastAsia"/>
          <w:sz w:val="36"/>
          <w:szCs w:val="36"/>
        </w:rPr>
        <w:t>研究動機</w:t>
      </w:r>
      <w:bookmarkEnd w:id="8"/>
    </w:p>
    <w:p w14:paraId="19A73B73" w14:textId="699E2388" w:rsidR="003565B5"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隨著全球糖尿病患者人數不斷攀升，糖尿病視網膜病變已成為成年人失明的主要原因之一。尤其在偏遠地區，受限於醫療資源不足與專業診斷人員匱乏，病患往往無法及時接受檢查與治療，導致視力不可逆損傷。</w:t>
      </w:r>
    </w:p>
    <w:p w14:paraId="220948DA" w14:textId="3FA0646F" w:rsidR="007B69FA"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傳統眼底檢查需依賴專業醫師目視判讀，程序耗時且受限於設備與技術普及程度。隨著深度學習與醫療影像技術的進步，利用人工智慧協助糖尿病視網膜病變的早期偵測成為可行且迫切的需求。因此，本研究期望藉由科技手段縮短診斷流程，提升篩檢覆蓋率，減緩糖尿病引發的失明問題，改善偏鄉醫療可及性。</w:t>
      </w:r>
    </w:p>
    <w:p w14:paraId="42B5334C" w14:textId="008AEBA3" w:rsidR="00F63D3D" w:rsidRPr="006B6F75" w:rsidRDefault="009110DA"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98636309"/>
      <w:r w:rsidRPr="006B6F75">
        <w:rPr>
          <w:rFonts w:ascii="Times New Roman" w:eastAsia="標楷體" w:hAnsi="Times New Roman" w:cs="Times New Roman"/>
          <w:sz w:val="36"/>
          <w:szCs w:val="36"/>
        </w:rPr>
        <w:t>1.</w:t>
      </w:r>
      <w:r w:rsidR="00567DD6" w:rsidRPr="006B6F75">
        <w:rPr>
          <w:rFonts w:ascii="Times New Roman" w:eastAsia="標楷體" w:hAnsi="Times New Roman" w:cs="Times New Roman" w:hint="eastAsia"/>
          <w:sz w:val="36"/>
          <w:szCs w:val="36"/>
        </w:rPr>
        <w:t>2</w:t>
      </w:r>
      <w:r w:rsidR="00E178AB" w:rsidRPr="006B6F75">
        <w:rPr>
          <w:rFonts w:ascii="Times New Roman" w:eastAsia="標楷體" w:hAnsi="Times New Roman" w:cs="Times New Roman" w:hint="eastAsia"/>
          <w:sz w:val="36"/>
          <w:szCs w:val="36"/>
        </w:rPr>
        <w:t xml:space="preserve"> </w:t>
      </w:r>
      <w:r w:rsidR="005566AC" w:rsidRPr="006B6F75">
        <w:rPr>
          <w:rFonts w:ascii="Times New Roman" w:eastAsia="標楷體" w:hAnsi="Times New Roman" w:cs="Times New Roman" w:hint="eastAsia"/>
          <w:sz w:val="36"/>
          <w:szCs w:val="36"/>
        </w:rPr>
        <w:t>研究目的</w:t>
      </w:r>
      <w:bookmarkEnd w:id="9"/>
    </w:p>
    <w:p w14:paraId="59114F45" w14:textId="78C8E4AD" w:rsidR="00E178AB" w:rsidRPr="009D2D9E" w:rsidRDefault="003565B5" w:rsidP="00E84A4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本研究旨在開發一套基於深度學習技術的糖尿病視網膜病變自動辨識系統，使用眼底影像進行五級分級診斷，輔助醫療人員進行初步篩檢。透過卷積神經網路（</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訓練與優化，提高影像辨識的準確率與穩定性，並結合雲端平台，實現遠端即時診斷功能。最終目標為建立一個高效、準確且易於部署的醫療輔助系統，以提升早期診斷率，降低視力損失風險，並促進偏鄉地區醫療服務之普及與提升。</w:t>
      </w:r>
    </w:p>
    <w:p w14:paraId="5747CE79" w14:textId="2B117F2A" w:rsidR="00E178AB" w:rsidRPr="009D2D9E" w:rsidRDefault="00ED177F" w:rsidP="00ED177F">
      <w:pPr>
        <w:rPr>
          <w:rFonts w:ascii="Times New Roman" w:eastAsia="標楷體" w:hAnsi="Times New Roman"/>
          <w:bCs/>
          <w:sz w:val="28"/>
          <w:szCs w:val="28"/>
        </w:rPr>
      </w:pPr>
      <w:r w:rsidRPr="009D2D9E">
        <w:rPr>
          <w:rFonts w:ascii="Times New Roman" w:eastAsia="標楷體" w:hAnsi="Times New Roman"/>
          <w:bCs/>
          <w:sz w:val="28"/>
          <w:szCs w:val="28"/>
        </w:rPr>
        <w:br w:type="page"/>
      </w:r>
    </w:p>
    <w:p w14:paraId="41AF180B" w14:textId="44D389F0" w:rsidR="00073E55" w:rsidRPr="006B6F75" w:rsidRDefault="00E178AB"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 w:name="_Toc198636310"/>
      <w:r w:rsidRPr="006B6F75">
        <w:rPr>
          <w:rFonts w:ascii="Times New Roman" w:eastAsia="標楷體" w:hAnsi="Times New Roman" w:cs="Times New Roman" w:hint="eastAsia"/>
          <w:sz w:val="36"/>
          <w:szCs w:val="36"/>
        </w:rPr>
        <w:lastRenderedPageBreak/>
        <w:t xml:space="preserve">1.3 </w:t>
      </w:r>
      <w:r w:rsidRPr="006B6F75">
        <w:rPr>
          <w:rFonts w:ascii="Times New Roman" w:eastAsia="標楷體" w:hAnsi="Times New Roman" w:cs="Times New Roman" w:hint="eastAsia"/>
          <w:sz w:val="36"/>
          <w:szCs w:val="36"/>
        </w:rPr>
        <w:t>研究流程</w:t>
      </w:r>
      <w:bookmarkEnd w:id="10"/>
    </w:p>
    <w:p w14:paraId="19E1458E" w14:textId="70D297AA" w:rsidR="0002532D" w:rsidRDefault="00E178AB" w:rsidP="00835D3B">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本研究</w:t>
      </w:r>
      <w:r w:rsidR="00870F24" w:rsidRPr="0082299D">
        <w:rPr>
          <w:rFonts w:ascii="Times New Roman" w:eastAsia="標楷體" w:hAnsi="Times New Roman" w:hint="eastAsia"/>
          <w:bCs/>
          <w:sz w:val="28"/>
          <w:szCs w:val="28"/>
        </w:rPr>
        <w:t>架構</w:t>
      </w:r>
      <w:r w:rsidR="0002532D" w:rsidRPr="0082299D">
        <w:rPr>
          <w:rFonts w:ascii="Times New Roman" w:eastAsia="標楷體" w:hAnsi="Times New Roman" w:hint="eastAsia"/>
          <w:bCs/>
          <w:sz w:val="28"/>
          <w:szCs w:val="28"/>
        </w:rPr>
        <w:t>如圖</w:t>
      </w:r>
      <w:r w:rsidR="0002532D" w:rsidRPr="0082299D">
        <w:rPr>
          <w:rFonts w:ascii="Times New Roman" w:eastAsia="標楷體" w:hAnsi="Times New Roman" w:hint="eastAsia"/>
          <w:bCs/>
          <w:sz w:val="28"/>
          <w:szCs w:val="28"/>
        </w:rPr>
        <w:t>1.1</w:t>
      </w:r>
      <w:r w:rsidR="0002532D">
        <w:rPr>
          <w:rFonts w:ascii="Times New Roman" w:eastAsia="標楷體" w:hAnsi="Times New Roman" w:hint="eastAsia"/>
          <w:bCs/>
          <w:sz w:val="28"/>
          <w:szCs w:val="28"/>
        </w:rPr>
        <w:t>，</w:t>
      </w:r>
      <w:r w:rsidR="0002532D" w:rsidRPr="0082299D">
        <w:rPr>
          <w:rFonts w:ascii="Times New Roman" w:eastAsia="標楷體" w:hAnsi="Times New Roman" w:hint="eastAsia"/>
          <w:bCs/>
          <w:sz w:val="28"/>
          <w:szCs w:val="28"/>
        </w:rPr>
        <w:t>介紹糖尿病視網膜病變的研究背景及相關議題，延伸的</w:t>
      </w:r>
      <w:r w:rsidR="0002532D" w:rsidRPr="0082299D">
        <w:rPr>
          <w:rFonts w:ascii="Times New Roman" w:eastAsia="標楷體" w:hAnsi="Times New Roman"/>
          <w:bCs/>
          <w:sz w:val="28"/>
          <w:szCs w:val="28"/>
        </w:rPr>
        <w:t>研究動機及為</w:t>
      </w:r>
      <w:r w:rsidR="0002532D" w:rsidRPr="0082299D">
        <w:rPr>
          <w:rFonts w:ascii="Times New Roman" w:eastAsia="標楷體" w:hAnsi="Times New Roman" w:hint="eastAsia"/>
          <w:bCs/>
          <w:sz w:val="28"/>
          <w:szCs w:val="28"/>
        </w:rPr>
        <w:t>找出糖尿病視網膜病變檢測需要解決及改善的問題。</w:t>
      </w:r>
    </w:p>
    <w:p w14:paraId="0214F18C" w14:textId="77777777" w:rsidR="0002532D" w:rsidRPr="009D2D9E" w:rsidRDefault="0002532D" w:rsidP="0002532D">
      <w:pPr>
        <w:keepNext/>
        <w:spacing w:beforeLines="100" w:before="360"/>
        <w:jc w:val="center"/>
        <w:rPr>
          <w:rFonts w:ascii="Times New Roman" w:eastAsia="標楷體" w:hAnsi="Times New Roman"/>
          <w:bCs/>
          <w:sz w:val="28"/>
          <w:szCs w:val="28"/>
        </w:rPr>
      </w:pPr>
      <w:r>
        <w:rPr>
          <w:rFonts w:ascii="Times New Roman" w:eastAsia="標楷體" w:hAnsi="Times New Roman"/>
          <w:bCs/>
          <w:noProof/>
          <w:sz w:val="28"/>
          <w:szCs w:val="28"/>
        </w:rPr>
        <w:drawing>
          <wp:inline distT="0" distB="0" distL="0" distR="0" wp14:anchorId="5BB398FF" wp14:editId="70D47F11">
            <wp:extent cx="4320540" cy="6499860"/>
            <wp:effectExtent l="0" t="0" r="3810" b="0"/>
            <wp:docPr id="1137418893"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8893" name="圖片 1" descr="一張含有 文字, 螢幕擷取畫面, 字型, 設計 的圖片&#10;&#10;AI 產生的內容可能不正確。"/>
                    <pic:cNvPicPr/>
                  </pic:nvPicPr>
                  <pic:blipFill rotWithShape="1">
                    <a:blip r:embed="rId19" cstate="print">
                      <a:extLst>
                        <a:ext uri="{28A0092B-C50C-407E-A947-70E740481C1C}">
                          <a14:useLocalDpi xmlns:a14="http://schemas.microsoft.com/office/drawing/2010/main" val="0"/>
                        </a:ext>
                      </a:extLst>
                    </a:blip>
                    <a:srcRect r="7514"/>
                    <a:stretch/>
                  </pic:blipFill>
                  <pic:spPr bwMode="auto">
                    <a:xfrm>
                      <a:off x="0" y="0"/>
                      <a:ext cx="4326371" cy="6508632"/>
                    </a:xfrm>
                    <a:prstGeom prst="rect">
                      <a:avLst/>
                    </a:prstGeom>
                    <a:ln>
                      <a:noFill/>
                    </a:ln>
                    <a:extLst>
                      <a:ext uri="{53640926-AAD7-44D8-BBD7-CCE9431645EC}">
                        <a14:shadowObscured xmlns:a14="http://schemas.microsoft.com/office/drawing/2010/main"/>
                      </a:ext>
                    </a:extLst>
                  </pic:spPr>
                </pic:pic>
              </a:graphicData>
            </a:graphic>
          </wp:inline>
        </w:drawing>
      </w:r>
    </w:p>
    <w:p w14:paraId="21ACCEA1" w14:textId="3747BBFB" w:rsidR="0002532D" w:rsidRPr="0002532D" w:rsidRDefault="0002532D" w:rsidP="0002532D">
      <w:pPr>
        <w:pStyle w:val="af8"/>
        <w:widowControl w:val="0"/>
        <w:spacing w:afterLines="100" w:after="360"/>
        <w:jc w:val="center"/>
        <w:rPr>
          <w:rFonts w:ascii="Times New Roman" w:eastAsia="標楷體" w:hAnsi="Times New Roman" w:cs="Times New Roman"/>
          <w:b/>
          <w:sz w:val="28"/>
          <w:szCs w:val="28"/>
        </w:rPr>
      </w:pPr>
      <w:bookmarkStart w:id="11" w:name="_Toc198511652"/>
      <w:bookmarkStart w:id="12" w:name="_Toc19863193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1.</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_1.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研究流程圖</w:t>
      </w:r>
      <w:bookmarkEnd w:id="11"/>
      <w:bookmarkEnd w:id="12"/>
    </w:p>
    <w:p w14:paraId="6899DFCA" w14:textId="77777777"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lastRenderedPageBreak/>
        <w:t>於文獻部分，將由現有的糖尿病視網膜病變自動化流程相關文獻整理，並探討過去學者所提出的技術，在整理的文獻範圍內篩選並明確研究主題。接著建立本研究架構</w:t>
      </w:r>
      <w:r w:rsidR="00DB11A9" w:rsidRPr="0082299D">
        <w:rPr>
          <w:rFonts w:ascii="Times New Roman" w:eastAsia="標楷體" w:hAnsi="Times New Roman"/>
          <w:bCs/>
          <w:sz w:val="28"/>
          <w:szCs w:val="28"/>
        </w:rPr>
        <w:t>。</w:t>
      </w:r>
    </w:p>
    <w:p w14:paraId="2BEF9464" w14:textId="77777777" w:rsidR="0081463D" w:rsidRDefault="00F15012"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bCs/>
          <w:sz w:val="28"/>
          <w:szCs w:val="28"/>
        </w:rPr>
        <w:t>實驗部分則針對模型進行訓練與測試，獲得模型實驗結果後，使用多項指標進行綜合性</w:t>
      </w:r>
      <w:r w:rsidR="00454DB8" w:rsidRPr="0082299D">
        <w:rPr>
          <w:rFonts w:ascii="Times New Roman" w:eastAsia="標楷體" w:hAnsi="Times New Roman" w:hint="eastAsia"/>
          <w:bCs/>
          <w:sz w:val="28"/>
          <w:szCs w:val="28"/>
        </w:rPr>
        <w:t>評估</w:t>
      </w:r>
      <w:r w:rsidR="00DE39F9" w:rsidRPr="0082299D">
        <w:rPr>
          <w:rFonts w:ascii="Times New Roman" w:eastAsia="標楷體" w:hAnsi="Times New Roman" w:hint="eastAsia"/>
          <w:bCs/>
          <w:sz w:val="28"/>
          <w:szCs w:val="28"/>
        </w:rPr>
        <w:t>，</w:t>
      </w:r>
      <w:r w:rsidR="00DA5376" w:rsidRPr="0082299D">
        <w:rPr>
          <w:rFonts w:ascii="Times New Roman" w:eastAsia="標楷體" w:hAnsi="Times New Roman" w:hint="eastAsia"/>
          <w:bCs/>
          <w:sz w:val="28"/>
          <w:szCs w:val="28"/>
        </w:rPr>
        <w:t>模型評估</w:t>
      </w:r>
      <w:r w:rsidR="002F3723" w:rsidRPr="0082299D">
        <w:rPr>
          <w:rFonts w:ascii="Times New Roman" w:eastAsia="標楷體" w:hAnsi="Times New Roman" w:hint="eastAsia"/>
          <w:bCs/>
          <w:sz w:val="28"/>
          <w:szCs w:val="28"/>
        </w:rPr>
        <w:t>使用</w:t>
      </w:r>
      <w:r w:rsidR="002F3723" w:rsidRPr="0082299D">
        <w:rPr>
          <w:rFonts w:ascii="Times New Roman" w:eastAsia="標楷體" w:hAnsi="Times New Roman"/>
          <w:bCs/>
          <w:sz w:val="28"/>
          <w:szCs w:val="28"/>
        </w:rPr>
        <w:t>「</w:t>
      </w:r>
      <w:r w:rsidR="00CA12F0" w:rsidRPr="0082299D">
        <w:rPr>
          <w:rFonts w:ascii="Times New Roman" w:eastAsia="標楷體" w:hAnsi="Times New Roman" w:hint="eastAsia"/>
          <w:bCs/>
          <w:sz w:val="28"/>
          <w:szCs w:val="28"/>
        </w:rPr>
        <w:t>學習曲線</w:t>
      </w:r>
      <w:r w:rsidR="002F3723" w:rsidRPr="0082299D">
        <w:rPr>
          <w:rFonts w:ascii="Times New Roman" w:eastAsia="標楷體" w:hAnsi="Times New Roman"/>
          <w:bCs/>
          <w:sz w:val="28"/>
          <w:szCs w:val="28"/>
        </w:rPr>
        <w:t>」、「</w:t>
      </w:r>
      <w:r w:rsidR="00CC46CE" w:rsidRPr="0082299D">
        <w:rPr>
          <w:rFonts w:ascii="Times New Roman" w:eastAsia="標楷體" w:hAnsi="Times New Roman" w:hint="eastAsia"/>
          <w:bCs/>
          <w:sz w:val="28"/>
          <w:szCs w:val="28"/>
        </w:rPr>
        <w:t>召回率</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F1-score</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精確率</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及</w:t>
      </w:r>
      <w:r w:rsidR="00D0557F" w:rsidRPr="0082299D">
        <w:rPr>
          <w:rFonts w:ascii="Times New Roman" w:eastAsia="標楷體" w:hAnsi="Times New Roman"/>
          <w:bCs/>
          <w:sz w:val="28"/>
          <w:szCs w:val="28"/>
        </w:rPr>
        <w:t>「</w:t>
      </w:r>
      <w:r w:rsidR="00F9524D" w:rsidRPr="0082299D">
        <w:rPr>
          <w:rFonts w:ascii="Times New Roman" w:eastAsia="標楷體" w:hAnsi="Times New Roman" w:hint="eastAsia"/>
          <w:bCs/>
          <w:sz w:val="28"/>
          <w:szCs w:val="28"/>
        </w:rPr>
        <w:t>混淆矩陣</w:t>
      </w:r>
      <w:r w:rsidR="00D0557F" w:rsidRPr="0082299D">
        <w:rPr>
          <w:rFonts w:ascii="Times New Roman" w:eastAsia="標楷體" w:hAnsi="Times New Roman"/>
          <w:bCs/>
          <w:sz w:val="28"/>
          <w:szCs w:val="28"/>
        </w:rPr>
        <w:t>」</w:t>
      </w:r>
      <w:r w:rsidR="004540B6" w:rsidRPr="0082299D">
        <w:rPr>
          <w:rFonts w:ascii="Times New Roman" w:eastAsia="標楷體" w:hAnsi="Times New Roman"/>
          <w:bCs/>
          <w:sz w:val="28"/>
          <w:szCs w:val="28"/>
        </w:rPr>
        <w:t>，藉以全面觀察模型在不同面向的表現與穩定度。</w:t>
      </w:r>
    </w:p>
    <w:p w14:paraId="474F82C0" w14:textId="00252456"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開發網頁式糖尿病視網膜</w:t>
      </w:r>
      <w:r w:rsidR="00CF0923" w:rsidRPr="0082299D">
        <w:rPr>
          <w:rFonts w:ascii="Times New Roman" w:eastAsia="標楷體" w:hAnsi="Times New Roman"/>
          <w:bCs/>
          <w:sz w:val="28"/>
          <w:szCs w:val="28"/>
        </w:rPr>
        <w:t>病變輔助診斷</w:t>
      </w:r>
      <w:r w:rsidRPr="0082299D">
        <w:rPr>
          <w:rFonts w:ascii="Times New Roman" w:eastAsia="標楷體" w:hAnsi="Times New Roman" w:hint="eastAsia"/>
          <w:bCs/>
          <w:sz w:val="28"/>
          <w:szCs w:val="28"/>
        </w:rPr>
        <w:t>系統，提供</w:t>
      </w:r>
      <w:r w:rsidR="00CF0923" w:rsidRPr="0082299D">
        <w:rPr>
          <w:rFonts w:ascii="Times New Roman" w:eastAsia="標楷體" w:hAnsi="Times New Roman"/>
          <w:bCs/>
          <w:sz w:val="28"/>
          <w:szCs w:val="28"/>
        </w:rPr>
        <w:t>視覺化介面，協助臨床醫師快速</w:t>
      </w:r>
      <w:r w:rsidRPr="0082299D">
        <w:rPr>
          <w:rFonts w:ascii="Times New Roman" w:eastAsia="標楷體" w:hAnsi="Times New Roman" w:hint="eastAsia"/>
          <w:bCs/>
          <w:sz w:val="28"/>
          <w:szCs w:val="28"/>
        </w:rPr>
        <w:t>且準確</w:t>
      </w:r>
      <w:r w:rsidR="00CF0923" w:rsidRPr="0082299D">
        <w:rPr>
          <w:rFonts w:ascii="Times New Roman" w:eastAsia="標楷體" w:hAnsi="Times New Roman"/>
          <w:bCs/>
          <w:sz w:val="28"/>
          <w:szCs w:val="28"/>
        </w:rPr>
        <w:t>判讀</w:t>
      </w:r>
      <w:r w:rsidRPr="0082299D">
        <w:rPr>
          <w:rFonts w:ascii="Times New Roman" w:eastAsia="標楷體" w:hAnsi="Times New Roman" w:hint="eastAsia"/>
          <w:bCs/>
          <w:sz w:val="28"/>
          <w:szCs w:val="28"/>
        </w:rPr>
        <w:t>視網膜</w:t>
      </w:r>
      <w:r w:rsidR="00CF0923" w:rsidRPr="0082299D">
        <w:rPr>
          <w:rFonts w:ascii="Times New Roman" w:eastAsia="標楷體" w:hAnsi="Times New Roman"/>
          <w:bCs/>
          <w:sz w:val="28"/>
          <w:szCs w:val="28"/>
        </w:rPr>
        <w:t>影像之</w:t>
      </w:r>
      <w:r w:rsidRPr="0082299D">
        <w:rPr>
          <w:rFonts w:ascii="Times New Roman" w:eastAsia="標楷體" w:hAnsi="Times New Roman" w:hint="eastAsia"/>
          <w:bCs/>
          <w:sz w:val="28"/>
          <w:szCs w:val="28"/>
        </w:rPr>
        <w:t>病變程度，</w:t>
      </w:r>
      <w:r w:rsidR="00CF0923" w:rsidRPr="0082299D">
        <w:rPr>
          <w:rFonts w:ascii="Times New Roman" w:eastAsia="標楷體" w:hAnsi="Times New Roman"/>
          <w:bCs/>
          <w:sz w:val="28"/>
          <w:szCs w:val="28"/>
        </w:rPr>
        <w:t>期能促進</w:t>
      </w:r>
      <w:r w:rsidRPr="0082299D">
        <w:rPr>
          <w:rFonts w:ascii="Times New Roman" w:eastAsia="標楷體" w:hAnsi="Times New Roman" w:hint="eastAsia"/>
          <w:bCs/>
          <w:sz w:val="28"/>
          <w:szCs w:val="28"/>
        </w:rPr>
        <w:t>早期</w:t>
      </w:r>
      <w:r w:rsidR="00CF0923" w:rsidRPr="0082299D">
        <w:rPr>
          <w:rFonts w:ascii="Times New Roman" w:eastAsia="標楷體" w:hAnsi="Times New Roman"/>
          <w:bCs/>
          <w:sz w:val="28"/>
          <w:szCs w:val="28"/>
        </w:rPr>
        <w:t>發現與即時</w:t>
      </w:r>
      <w:r w:rsidRPr="0082299D">
        <w:rPr>
          <w:rFonts w:ascii="Times New Roman" w:eastAsia="標楷體" w:hAnsi="Times New Roman" w:hint="eastAsia"/>
          <w:bCs/>
          <w:sz w:val="28"/>
          <w:szCs w:val="28"/>
        </w:rPr>
        <w:t>治療</w:t>
      </w:r>
      <w:r w:rsidR="0081463D">
        <w:rPr>
          <w:rFonts w:ascii="Times New Roman" w:eastAsia="標楷體" w:hAnsi="Times New Roman" w:hint="eastAsia"/>
          <w:bCs/>
          <w:sz w:val="28"/>
          <w:szCs w:val="28"/>
        </w:rPr>
        <w:t>。</w:t>
      </w:r>
    </w:p>
    <w:p w14:paraId="45E546D5" w14:textId="79CDFF04" w:rsidR="0002532D" w:rsidRDefault="0081463D" w:rsidP="0081463D">
      <w:pPr>
        <w:rPr>
          <w:rFonts w:ascii="Times New Roman" w:eastAsia="標楷體" w:hAnsi="Times New Roman"/>
          <w:bCs/>
          <w:sz w:val="28"/>
          <w:szCs w:val="28"/>
        </w:rPr>
      </w:pPr>
      <w:r>
        <w:rPr>
          <w:rFonts w:ascii="Times New Roman" w:eastAsia="標楷體" w:hAnsi="Times New Roman"/>
          <w:bCs/>
          <w:sz w:val="28"/>
          <w:szCs w:val="28"/>
        </w:rPr>
        <w:br w:type="page"/>
      </w:r>
    </w:p>
    <w:p w14:paraId="28980BB2" w14:textId="5806DEDA" w:rsidR="00FB12EC" w:rsidRPr="006B6F75" w:rsidRDefault="00564C81" w:rsidP="00D87FE4">
      <w:pPr>
        <w:spacing w:beforeLines="100" w:before="360" w:afterLines="100" w:after="360"/>
        <w:jc w:val="center"/>
        <w:outlineLvl w:val="0"/>
        <w:rPr>
          <w:rFonts w:ascii="Times New Roman" w:eastAsia="標楷體" w:hAnsi="Times New Roman"/>
          <w:b/>
          <w:sz w:val="40"/>
          <w:szCs w:val="40"/>
        </w:rPr>
      </w:pPr>
      <w:bookmarkStart w:id="13" w:name="_Toc198636311"/>
      <w:r w:rsidRPr="006B6F75">
        <w:rPr>
          <w:rFonts w:ascii="Times New Roman" w:eastAsia="標楷體" w:hAnsi="Times New Roman" w:hint="eastAsia"/>
          <w:b/>
          <w:sz w:val="40"/>
          <w:szCs w:val="40"/>
        </w:rPr>
        <w:lastRenderedPageBreak/>
        <w:t>第</w:t>
      </w:r>
      <w:r w:rsidRPr="006B6F75">
        <w:rPr>
          <w:rFonts w:ascii="Times New Roman" w:eastAsia="標楷體" w:hAnsi="Times New Roman"/>
          <w:b/>
          <w:sz w:val="40"/>
          <w:szCs w:val="40"/>
        </w:rPr>
        <w:t>2</w:t>
      </w:r>
      <w:r w:rsidRPr="006B6F75">
        <w:rPr>
          <w:rFonts w:ascii="Times New Roman" w:eastAsia="標楷體" w:hAnsi="Times New Roman" w:hint="eastAsia"/>
          <w:b/>
          <w:sz w:val="40"/>
          <w:szCs w:val="40"/>
        </w:rPr>
        <w:t>章</w:t>
      </w:r>
      <w:r w:rsidRPr="006B6F75">
        <w:rPr>
          <w:rFonts w:ascii="Times New Roman" w:eastAsia="標楷體" w:hAnsi="Times New Roman" w:hint="eastAsia"/>
          <w:b/>
          <w:sz w:val="40"/>
          <w:szCs w:val="40"/>
        </w:rPr>
        <w:t xml:space="preserve"> </w:t>
      </w:r>
      <w:r w:rsidRPr="006B6F75">
        <w:rPr>
          <w:rFonts w:ascii="Times New Roman" w:eastAsia="標楷體" w:hAnsi="Times New Roman" w:hint="eastAsia"/>
          <w:b/>
          <w:sz w:val="40"/>
          <w:szCs w:val="40"/>
        </w:rPr>
        <w:t>文獻探討</w:t>
      </w:r>
      <w:bookmarkEnd w:id="13"/>
    </w:p>
    <w:p w14:paraId="4F809C92" w14:textId="4BA9EB00" w:rsidR="005F6763" w:rsidRPr="006B6F75" w:rsidRDefault="005F6763"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4" w:name="_Toc198636312"/>
      <w:r w:rsidRPr="006B6F75">
        <w:rPr>
          <w:rFonts w:ascii="Times New Roman" w:eastAsia="標楷體" w:hAnsi="Times New Roman" w:cs="Times New Roman"/>
          <w:sz w:val="36"/>
          <w:szCs w:val="36"/>
        </w:rPr>
        <w:t xml:space="preserve">2.1 </w:t>
      </w:r>
      <w:r w:rsidR="00026021" w:rsidRPr="006B6F75">
        <w:rPr>
          <w:rFonts w:ascii="Times New Roman" w:eastAsia="標楷體" w:hAnsi="Times New Roman" w:cs="Times New Roman" w:hint="eastAsia"/>
          <w:sz w:val="36"/>
          <w:szCs w:val="36"/>
        </w:rPr>
        <w:t>糖尿病</w:t>
      </w:r>
      <w:bookmarkEnd w:id="14"/>
    </w:p>
    <w:p w14:paraId="24F36D29" w14:textId="65C3620D" w:rsidR="00DD00E1"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根據國際糖尿病聯盟（</w:t>
      </w:r>
      <w:r w:rsidRPr="00400635">
        <w:rPr>
          <w:rFonts w:ascii="Times New Roman" w:eastAsia="標楷體" w:hAnsi="Times New Roman"/>
          <w:sz w:val="28"/>
          <w:szCs w:val="28"/>
        </w:rPr>
        <w:t>International Diabetes Federation, 2025</w:t>
      </w:r>
      <w:r w:rsidRPr="00400635">
        <w:rPr>
          <w:rFonts w:ascii="Times New Roman" w:eastAsia="標楷體" w:hAnsi="Times New Roman"/>
          <w:sz w:val="28"/>
          <w:szCs w:val="28"/>
        </w:rPr>
        <w:t>）</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1</w:t>
      </w:r>
      <w:r w:rsidRPr="00400635">
        <w:rPr>
          <w:rFonts w:ascii="Times New Roman" w:eastAsia="標楷體" w:hAnsi="Times New Roman"/>
          <w:sz w:val="28"/>
          <w:szCs w:val="28"/>
        </w:rPr>
        <w:t>]</w:t>
      </w:r>
      <w:r w:rsidRPr="00400635">
        <w:rPr>
          <w:rFonts w:ascii="Times New Roman" w:eastAsia="標楷體" w:hAnsi="Times New Roman"/>
          <w:sz w:val="28"/>
          <w:szCs w:val="28"/>
        </w:rPr>
        <w:t>的統計，到了</w:t>
      </w:r>
      <w:r w:rsidRPr="00400635">
        <w:rPr>
          <w:rFonts w:ascii="Times New Roman" w:eastAsia="標楷體" w:hAnsi="Times New Roman"/>
          <w:sz w:val="28"/>
          <w:szCs w:val="28"/>
        </w:rPr>
        <w:t>2025</w:t>
      </w:r>
      <w:r w:rsidRPr="00400635">
        <w:rPr>
          <w:rFonts w:ascii="Times New Roman" w:eastAsia="標楷體" w:hAnsi="Times New Roman"/>
          <w:sz w:val="28"/>
          <w:szCs w:val="28"/>
        </w:rPr>
        <w:t>年，全球糖尿病患者數量將突破</w:t>
      </w:r>
      <w:r w:rsidRPr="00400635">
        <w:rPr>
          <w:rFonts w:ascii="Times New Roman" w:eastAsia="標楷體" w:hAnsi="Times New Roman"/>
          <w:sz w:val="28"/>
          <w:szCs w:val="28"/>
        </w:rPr>
        <w:t>3</w:t>
      </w:r>
      <w:r w:rsidRPr="00400635">
        <w:rPr>
          <w:rFonts w:ascii="Times New Roman" w:eastAsia="標楷體" w:hAnsi="Times New Roman"/>
          <w:sz w:val="28"/>
          <w:szCs w:val="28"/>
        </w:rPr>
        <w:t>億人。糖尿病不僅造成血糖失控，更可能引發心血管、腎臟、神經系統及視覺系統等多重器官的併發症，從生活品質下降，到失明、洗腎甚至截肢，對患者個人、家庭乃至整個社會帶來沉重衝擊。</w:t>
      </w:r>
      <w:r w:rsidRPr="00400635">
        <w:rPr>
          <w:rFonts w:ascii="Times New Roman" w:eastAsia="標楷體" w:hAnsi="Times New Roman"/>
          <w:sz w:val="28"/>
          <w:szCs w:val="28"/>
        </w:rPr>
        <w:t> </w:t>
      </w:r>
    </w:p>
    <w:p w14:paraId="0CE1742C" w14:textId="046E412A" w:rsidR="00FF64CD"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糖尿病是一種因血糖濃度過高、胰島素分泌不足或作用異常所引發的代謝性疾病。依據類型不同，糖尿病的併發症可分為急性與慢性兩大類</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2</w:t>
      </w:r>
      <w:r w:rsidRPr="00400635">
        <w:rPr>
          <w:rFonts w:ascii="Times New Roman" w:eastAsia="標楷體" w:hAnsi="Times New Roman"/>
          <w:sz w:val="28"/>
          <w:szCs w:val="28"/>
        </w:rPr>
        <w:t>]</w:t>
      </w:r>
      <w:r w:rsidRPr="00400635">
        <w:rPr>
          <w:rFonts w:ascii="Times New Roman" w:eastAsia="標楷體" w:hAnsi="Times New Roman"/>
          <w:sz w:val="28"/>
          <w:szCs w:val="28"/>
        </w:rPr>
        <w:t>。急性併發症中最常見的是血糖控制不穩，特別是低血糖症，患者一旦出現症狀，需即時補充含糖食物以緩解危機。慢性併發症則影響更為深遠，涵蓋眼睛、腎臟、心血管以及神經系統等，長期發展下可能導致不可逆的器官損傷。</w:t>
      </w:r>
      <w:r w:rsidRPr="00400635">
        <w:rPr>
          <w:rFonts w:ascii="Times New Roman" w:eastAsia="標楷體" w:hAnsi="Times New Roman"/>
          <w:sz w:val="28"/>
          <w:szCs w:val="28"/>
        </w:rPr>
        <w:t> </w:t>
      </w:r>
    </w:p>
    <w:p w14:paraId="17A58594" w14:textId="24B7015C" w:rsidR="00CE484B" w:rsidRPr="009D2D9E" w:rsidRDefault="00FF64CD" w:rsidP="00EB05BB">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sz w:val="28"/>
          <w:szCs w:val="28"/>
        </w:rPr>
        <w:t>其中，糖尿病視網膜病變（</w:t>
      </w:r>
      <w:r w:rsidRPr="00400635">
        <w:rPr>
          <w:rFonts w:ascii="Times New Roman" w:eastAsia="標楷體" w:hAnsi="Times New Roman"/>
          <w:sz w:val="28"/>
          <w:szCs w:val="28"/>
        </w:rPr>
        <w:t>Diabetic Retinopathy, DR</w:t>
      </w:r>
      <w:r w:rsidRPr="00400635">
        <w:rPr>
          <w:rFonts w:ascii="Times New Roman" w:eastAsia="標楷體" w:hAnsi="Times New Roman"/>
          <w:sz w:val="28"/>
          <w:szCs w:val="28"/>
        </w:rPr>
        <w:t>）不僅涉及血管異常，如血管通透性增加、微血管阻塞及新生血管形成，也包含視網膜神經細胞的功能障礙與退行性變化，且神經病變可能早於血管病變出現</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3</w:t>
      </w:r>
      <w:r w:rsidRPr="00400635">
        <w:rPr>
          <w:rFonts w:ascii="Times New Roman" w:eastAsia="標楷體" w:hAnsi="Times New Roman"/>
          <w:sz w:val="28"/>
          <w:szCs w:val="28"/>
        </w:rPr>
        <w:t>]</w:t>
      </w:r>
      <w:r w:rsidRPr="00037DE0">
        <w:rPr>
          <w:rFonts w:ascii="Times New Roman" w:eastAsia="標楷體" w:hAnsi="Times New Roman"/>
          <w:sz w:val="28"/>
          <w:szCs w:val="28"/>
        </w:rPr>
        <w:t>。</w:t>
      </w:r>
    </w:p>
    <w:p w14:paraId="5114597A" w14:textId="77777777" w:rsidR="0034156B" w:rsidRPr="009D2D9E" w:rsidRDefault="0034156B" w:rsidP="00ED3B16">
      <w:pPr>
        <w:widowControl w:val="0"/>
        <w:spacing w:beforeLines="100" w:before="360"/>
        <w:jc w:val="center"/>
        <w:rPr>
          <w:rFonts w:ascii="Times New Roman" w:eastAsia="標楷體" w:hAnsi="Times New Roman" w:cs="Arial"/>
          <w:bCs/>
          <w:sz w:val="28"/>
          <w:szCs w:val="28"/>
        </w:rPr>
        <w:sectPr w:rsidR="0034156B" w:rsidRPr="009D2D9E" w:rsidSect="0021228E">
          <w:pgSz w:w="11906" w:h="16838"/>
          <w:pgMar w:top="1440" w:right="1800" w:bottom="1440" w:left="1800" w:header="851" w:footer="419" w:gutter="0"/>
          <w:pgNumType w:start="1"/>
          <w:cols w:space="425"/>
          <w:titlePg/>
          <w:docGrid w:type="lines" w:linePitch="360"/>
        </w:sectPr>
      </w:pPr>
      <w:bookmarkStart w:id="15" w:name="_Toc197803828"/>
    </w:p>
    <w:p w14:paraId="0CEF5C99" w14:textId="57DDE89A" w:rsidR="00FF64CD" w:rsidRPr="00F06A67" w:rsidRDefault="00FF64CD" w:rsidP="0081463D">
      <w:pPr>
        <w:pStyle w:val="2"/>
        <w:spacing w:afterLines="50" w:after="180" w:line="240" w:lineRule="auto"/>
        <w:ind w:left="721" w:hangingChars="200" w:hanging="721"/>
        <w:jc w:val="both"/>
        <w:rPr>
          <w:rFonts w:ascii="Times New Roman" w:eastAsia="標楷體" w:hAnsi="Times New Roman" w:cs="Times New Roman"/>
          <w:sz w:val="36"/>
          <w:szCs w:val="36"/>
        </w:rPr>
      </w:pPr>
      <w:bookmarkStart w:id="16" w:name="_Toc198636313"/>
      <w:bookmarkEnd w:id="15"/>
      <w:r w:rsidRPr="00F06A67">
        <w:rPr>
          <w:rFonts w:ascii="Times New Roman" w:eastAsia="標楷體" w:hAnsi="Times New Roman" w:cs="Times New Roman" w:hint="eastAsia"/>
          <w:sz w:val="36"/>
          <w:szCs w:val="36"/>
        </w:rPr>
        <w:lastRenderedPageBreak/>
        <w:t>2.</w:t>
      </w:r>
      <w:r w:rsidR="003A63C0" w:rsidRPr="00F06A67">
        <w:rPr>
          <w:rFonts w:ascii="Times New Roman" w:eastAsia="標楷體" w:hAnsi="Times New Roman" w:cs="Times New Roman"/>
          <w:sz w:val="36"/>
          <w:szCs w:val="36"/>
        </w:rPr>
        <w:t>2</w:t>
      </w:r>
      <w:r w:rsidRPr="00F06A67">
        <w:rPr>
          <w:rFonts w:ascii="Times New Roman" w:eastAsia="標楷體" w:hAnsi="Times New Roman" w:cs="Times New Roman" w:hint="eastAsia"/>
          <w:sz w:val="36"/>
          <w:szCs w:val="36"/>
        </w:rPr>
        <w:t>糖尿病型視網膜病變</w:t>
      </w:r>
      <w:bookmarkEnd w:id="16"/>
    </w:p>
    <w:p w14:paraId="4E19E3BA" w14:textId="0E3B5436" w:rsidR="0034156B" w:rsidRPr="00630EBB" w:rsidRDefault="00005875" w:rsidP="00097A29">
      <w:pPr>
        <w:spacing w:after="120" w:line="480" w:lineRule="exact"/>
        <w:ind w:firstLineChars="200" w:firstLine="560"/>
        <w:jc w:val="both"/>
        <w:rPr>
          <w:rFonts w:ascii="Times New Roman" w:eastAsia="標楷體" w:hAnsi="Times New Roman"/>
          <w:sz w:val="28"/>
          <w:szCs w:val="28"/>
        </w:rPr>
      </w:pPr>
      <w:bookmarkStart w:id="17" w:name="_Toc197803829"/>
      <w:r w:rsidRPr="00630EBB">
        <w:rPr>
          <w:rFonts w:ascii="Times New Roman" w:eastAsia="標楷體" w:hAnsi="Times New Roman" w:hint="eastAsia"/>
          <w:sz w:val="28"/>
          <w:szCs w:val="28"/>
        </w:rPr>
        <w:t>糖尿病型視網膜病變根據以下病變特徵進行嚴重等級分級</w:t>
      </w:r>
      <w:r w:rsidR="00023C06" w:rsidRPr="00630EBB">
        <w:rPr>
          <w:rFonts w:ascii="Times New Roman" w:eastAsia="標楷體" w:hAnsi="Times New Roman" w:hint="eastAsia"/>
          <w:sz w:val="28"/>
          <w:szCs w:val="28"/>
        </w:rPr>
        <w:t>，</w:t>
      </w:r>
      <w:r w:rsidRPr="00630EBB">
        <w:rPr>
          <w:rFonts w:ascii="Times New Roman" w:eastAsia="標楷體" w:hAnsi="Times New Roman" w:hint="eastAsia"/>
          <w:sz w:val="28"/>
          <w:szCs w:val="28"/>
        </w:rPr>
        <w:t>包含微動脈瘤、視網膜出血、硬性滲出物、軟性滲出物</w:t>
      </w:r>
      <w:r w:rsidRPr="00630EBB">
        <w:rPr>
          <w:rFonts w:ascii="Times New Roman" w:eastAsia="標楷體" w:hAnsi="Times New Roman" w:hint="eastAsia"/>
          <w:sz w:val="28"/>
          <w:szCs w:val="28"/>
        </w:rPr>
        <w:t>(Soft Exudates)</w:t>
      </w:r>
      <w:r w:rsidRPr="00630EBB">
        <w:rPr>
          <w:rFonts w:ascii="Times New Roman" w:eastAsia="標楷體" w:hAnsi="Times New Roman" w:hint="eastAsia"/>
          <w:sz w:val="28"/>
          <w:szCs w:val="28"/>
        </w:rPr>
        <w:t>、視網膜內微血管異常</w:t>
      </w:r>
      <w:r w:rsidRPr="00630EBB">
        <w:rPr>
          <w:rFonts w:ascii="Times New Roman" w:eastAsia="標楷體" w:hAnsi="Times New Roman" w:hint="eastAsia"/>
          <w:sz w:val="28"/>
          <w:szCs w:val="28"/>
        </w:rPr>
        <w:t>(IRMA)</w:t>
      </w:r>
      <w:r w:rsidRPr="00630EBB">
        <w:rPr>
          <w:rFonts w:ascii="Times New Roman" w:eastAsia="標楷體" w:hAnsi="Times New Roman" w:hint="eastAsia"/>
          <w:sz w:val="28"/>
          <w:szCs w:val="28"/>
        </w:rPr>
        <w:t>、視神經血管新生及任何地方血管新生等</w:t>
      </w:r>
      <w:r w:rsidR="00023C06" w:rsidRPr="00630EBB">
        <w:rPr>
          <w:rFonts w:ascii="Times New Roman" w:eastAsia="標楷體" w:hAnsi="Times New Roman" w:hint="eastAsia"/>
          <w:sz w:val="28"/>
          <w:szCs w:val="28"/>
        </w:rPr>
        <w:t>，</w:t>
      </w:r>
      <w:r w:rsidR="00E266AB">
        <w:rPr>
          <w:rFonts w:ascii="Times New Roman" w:eastAsia="標楷體" w:hAnsi="Times New Roman" w:hint="eastAsia"/>
          <w:sz w:val="28"/>
          <w:szCs w:val="28"/>
        </w:rPr>
        <w:t>視網膜病變主要分為</w:t>
      </w:r>
      <w:r w:rsidR="000265CA">
        <w:rPr>
          <w:rFonts w:ascii="Times New Roman" w:eastAsia="標楷體" w:hAnsi="Times New Roman" w:hint="eastAsia"/>
          <w:sz w:val="28"/>
          <w:szCs w:val="28"/>
        </w:rPr>
        <w:t>以下</w:t>
      </w:r>
      <w:r w:rsidR="00E266AB">
        <w:rPr>
          <w:rFonts w:ascii="Times New Roman" w:eastAsia="標楷體" w:hAnsi="Times New Roman" w:hint="eastAsia"/>
          <w:sz w:val="28"/>
          <w:szCs w:val="28"/>
        </w:rPr>
        <w:t>兩類</w:t>
      </w:r>
      <w:r w:rsidR="00E266AB" w:rsidRPr="00400635">
        <w:rPr>
          <w:rFonts w:ascii="Times New Roman" w:eastAsia="標楷體" w:hAnsi="Times New Roman" w:hint="eastAsia"/>
          <w:sz w:val="28"/>
          <w:szCs w:val="28"/>
        </w:rPr>
        <w:t>[</w:t>
      </w:r>
      <w:r w:rsidR="00F62FC7" w:rsidRPr="00400635">
        <w:rPr>
          <w:rFonts w:ascii="Times New Roman" w:eastAsia="標楷體" w:hAnsi="Times New Roman" w:hint="eastAsia"/>
          <w:sz w:val="28"/>
          <w:szCs w:val="28"/>
        </w:rPr>
        <w:t>4</w:t>
      </w:r>
      <w:r w:rsidR="00E266AB" w:rsidRPr="00400635">
        <w:rPr>
          <w:rFonts w:ascii="Times New Roman" w:eastAsia="標楷體" w:hAnsi="Times New Roman" w:hint="eastAsia"/>
          <w:sz w:val="28"/>
          <w:szCs w:val="28"/>
        </w:rPr>
        <w:t>]</w:t>
      </w:r>
      <w:r w:rsidR="000265CA">
        <w:rPr>
          <w:rFonts w:ascii="Times New Roman" w:eastAsia="標楷體" w:hAnsi="Times New Roman" w:hint="eastAsia"/>
          <w:sz w:val="28"/>
          <w:szCs w:val="28"/>
        </w:rPr>
        <w:t>：</w:t>
      </w:r>
      <w:r w:rsidR="00E266AB">
        <w:rPr>
          <w:rFonts w:ascii="Times New Roman" w:eastAsia="標楷體" w:hAnsi="Times New Roman" w:hint="eastAsia"/>
          <w:sz w:val="28"/>
          <w:szCs w:val="28"/>
        </w:rPr>
        <w:t xml:space="preserve"> </w:t>
      </w:r>
    </w:p>
    <w:p w14:paraId="2F122F34" w14:textId="77777777" w:rsidR="006F1D9E" w:rsidRPr="00630EBB" w:rsidRDefault="006F1D9E"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w:t>
      </w:r>
      <w:r w:rsidRPr="00630EBB">
        <w:rPr>
          <w:rFonts w:ascii="Times New Roman" w:eastAsia="標楷體" w:hAnsi="Times New Roman" w:hint="eastAsia"/>
          <w:sz w:val="28"/>
          <w:szCs w:val="28"/>
        </w:rPr>
        <w:t>Non-Proliferative Diabetic Retinopathy, NPDR</w:t>
      </w:r>
      <w:r w:rsidRPr="00630EBB">
        <w:rPr>
          <w:rFonts w:ascii="Times New Roman" w:eastAsia="標楷體" w:hAnsi="Times New Roman" w:hint="eastAsia"/>
          <w:sz w:val="28"/>
          <w:szCs w:val="28"/>
        </w:rPr>
        <w:t>）：</w:t>
      </w:r>
    </w:p>
    <w:p w14:paraId="218DF5DD" w14:textId="77777777" w:rsidR="006F1D9E" w:rsidRPr="00630EBB" w:rsidRDefault="006F1D9E" w:rsidP="00424738">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非增值性視網膜病變特徵包含微血管瘤、棉絮一樣的斑點、硬性滲出物和出血的情況，根據這些病徵分為輕度、中度和重度三個階段。</w:t>
      </w:r>
    </w:p>
    <w:p w14:paraId="41976388" w14:textId="0B6E4D08" w:rsidR="002E202B" w:rsidRPr="00F62FC7" w:rsidRDefault="00E2587F"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增值性（</w:t>
      </w:r>
      <w:r w:rsidRPr="00630EBB">
        <w:rPr>
          <w:rFonts w:ascii="Times New Roman" w:eastAsia="標楷體" w:hAnsi="Times New Roman" w:hint="eastAsia"/>
          <w:sz w:val="28"/>
          <w:szCs w:val="28"/>
        </w:rPr>
        <w:t>Proliferative Diabetic Retinopathy, PDR</w:t>
      </w:r>
      <w:r w:rsidRPr="00630EBB">
        <w:rPr>
          <w:rFonts w:ascii="Times New Roman" w:eastAsia="標楷體" w:hAnsi="Times New Roman" w:hint="eastAsia"/>
          <w:sz w:val="28"/>
          <w:szCs w:val="28"/>
        </w:rPr>
        <w:t>）：</w:t>
      </w:r>
    </w:p>
    <w:p w14:paraId="161F73CF" w14:textId="62A97C59" w:rsidR="000265CA" w:rsidRDefault="00444F48" w:rsidP="00A456BF">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視網膜的血液供應不足導致視網膜內的微血管病變、滋生新的血管，過多的血管造成眼球出血、視網膜剝離的情形，嚴重會導致視力下降及失明的危險。</w:t>
      </w:r>
    </w:p>
    <w:p w14:paraId="035356E5" w14:textId="77777777" w:rsidR="00A456BF" w:rsidRDefault="00A456BF">
      <w:pPr>
        <w:rPr>
          <w:rFonts w:ascii="Times New Roman" w:eastAsia="標楷體" w:hAnsi="Times New Roman"/>
          <w:sz w:val="28"/>
          <w:szCs w:val="28"/>
        </w:rPr>
      </w:pPr>
      <w:r>
        <w:rPr>
          <w:rFonts w:ascii="Times New Roman" w:eastAsia="標楷體" w:hAnsi="Times New Roman"/>
          <w:sz w:val="28"/>
          <w:szCs w:val="28"/>
        </w:rPr>
        <w:br w:type="page"/>
      </w:r>
    </w:p>
    <w:p w14:paraId="6EBCEBD5" w14:textId="6AB6D697" w:rsidR="00FB14D6" w:rsidRDefault="000265CA" w:rsidP="00E57080">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lastRenderedPageBreak/>
        <w:t>其詳細的特徵分類，</w:t>
      </w:r>
      <w:r w:rsidRPr="00630EBB">
        <w:rPr>
          <w:rFonts w:ascii="Times New Roman" w:eastAsia="標楷體" w:hAnsi="Times New Roman" w:hint="eastAsia"/>
          <w:sz w:val="28"/>
          <w:szCs w:val="28"/>
        </w:rPr>
        <w:t>根據病徵可以分為以下五個等級</w:t>
      </w:r>
      <w:r w:rsidR="00656348">
        <w:rPr>
          <w:rFonts w:ascii="Times New Roman" w:eastAsia="標楷體" w:hAnsi="Times New Roman" w:hint="eastAsia"/>
          <w:sz w:val="28"/>
          <w:szCs w:val="28"/>
        </w:rPr>
        <w:t>：</w:t>
      </w:r>
    </w:p>
    <w:p w14:paraId="480C7087" w14:textId="428CA7D8"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無視網膜病變（</w:t>
      </w:r>
      <w:r w:rsidRPr="004C11C4">
        <w:rPr>
          <w:rFonts w:ascii="Times New Roman" w:eastAsia="標楷體" w:hAnsi="Times New Roman" w:hint="eastAsia"/>
          <w:sz w:val="28"/>
          <w:szCs w:val="28"/>
        </w:rPr>
        <w:t>No</w:t>
      </w:r>
      <w:r w:rsidR="00FD1CBE">
        <w:rPr>
          <w:rFonts w:ascii="Times New Roman" w:eastAsia="標楷體" w:hAnsi="Times New Roman" w:hint="eastAsia"/>
          <w:sz w:val="28"/>
          <w:szCs w:val="28"/>
        </w:rPr>
        <w:t xml:space="preserve"> </w:t>
      </w:r>
      <w:r w:rsidRPr="004C11C4">
        <w:rPr>
          <w:rFonts w:ascii="Times New Roman" w:eastAsia="標楷體" w:hAnsi="Times New Roman" w:hint="eastAsia"/>
          <w:sz w:val="28"/>
          <w:szCs w:val="28"/>
        </w:rPr>
        <w:t>DR</w:t>
      </w:r>
      <w:r w:rsidRPr="004C11C4">
        <w:rPr>
          <w:rFonts w:ascii="Times New Roman" w:eastAsia="標楷體" w:hAnsi="Times New Roman" w:hint="eastAsia"/>
          <w:sz w:val="28"/>
          <w:szCs w:val="28"/>
        </w:rPr>
        <w:t>）：</w:t>
      </w:r>
    </w:p>
    <w:p w14:paraId="360EAAD6" w14:textId="39D1E1C0" w:rsidR="004C11C4" w:rsidRPr="004C11C4" w:rsidRDefault="004C11C4" w:rsidP="00496A0C">
      <w:pPr>
        <w:pStyle w:val="a7"/>
        <w:spacing w:after="120" w:line="480" w:lineRule="exact"/>
        <w:ind w:leftChars="250" w:left="600" w:firstLineChars="200" w:firstLine="560"/>
        <w:jc w:val="both"/>
        <w:rPr>
          <w:rFonts w:ascii="Times New Roman" w:eastAsia="標楷體" w:hAnsi="Times New Roman"/>
          <w:sz w:val="28"/>
          <w:szCs w:val="28"/>
        </w:rPr>
      </w:pPr>
      <w:r w:rsidRPr="00496A0C">
        <w:rPr>
          <w:rFonts w:ascii="Times New Roman" w:eastAsia="標楷體" w:hAnsi="Times New Roman" w:hint="eastAsia"/>
          <w:sz w:val="28"/>
          <w:szCs w:val="28"/>
        </w:rPr>
        <w:t>無明顯視網膜病變</w:t>
      </w:r>
      <w:r w:rsidRPr="00496A0C">
        <w:rPr>
          <w:rFonts w:ascii="Times New Roman" w:eastAsia="標楷體" w:hAnsi="Times New Roman"/>
          <w:sz w:val="28"/>
          <w:szCs w:val="28"/>
        </w:rPr>
        <w:t> </w:t>
      </w:r>
      <w:r w:rsidRPr="00496A0C">
        <w:rPr>
          <w:rFonts w:ascii="Times New Roman" w:eastAsia="標楷體" w:hAnsi="Times New Roman" w:hint="eastAsia"/>
          <w:sz w:val="28"/>
          <w:szCs w:val="28"/>
        </w:rPr>
        <w:t>。</w:t>
      </w:r>
    </w:p>
    <w:p w14:paraId="2045BFA4" w14:textId="2590E422"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輕度非增殖性視網膜病變（</w:t>
      </w:r>
      <w:r w:rsidR="00FD1CBE" w:rsidRPr="008108F1">
        <w:rPr>
          <w:rFonts w:ascii="Times New Roman" w:eastAsia="標楷體" w:hAnsi="Times New Roman" w:hint="eastAsia"/>
          <w:sz w:val="28"/>
          <w:szCs w:val="28"/>
        </w:rPr>
        <w:t xml:space="preserve">Mild </w:t>
      </w:r>
      <w:r w:rsidRPr="004C11C4">
        <w:rPr>
          <w:rFonts w:ascii="Times New Roman" w:eastAsia="標楷體" w:hAnsi="Times New Roman" w:hint="eastAsia"/>
          <w:sz w:val="28"/>
          <w:szCs w:val="28"/>
        </w:rPr>
        <w:t>NPDR</w:t>
      </w:r>
      <w:r w:rsidRPr="004C11C4">
        <w:rPr>
          <w:rFonts w:ascii="Times New Roman" w:eastAsia="標楷體" w:hAnsi="Times New Roman" w:hint="eastAsia"/>
          <w:sz w:val="28"/>
          <w:szCs w:val="28"/>
        </w:rPr>
        <w:t>）：</w:t>
      </w:r>
    </w:p>
    <w:p w14:paraId="1791EC85" w14:textId="37B17957"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E57080">
        <w:rPr>
          <w:rFonts w:ascii="Times New Roman" w:eastAsia="標楷體" w:hAnsi="Times New Roman" w:hint="eastAsia"/>
          <w:sz w:val="28"/>
          <w:szCs w:val="28"/>
        </w:rPr>
        <w:t>僅有微動脈瘤。</w:t>
      </w:r>
    </w:p>
    <w:p w14:paraId="2ED5ACD4" w14:textId="57070F51"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中度非增殖性視網膜病變（</w:t>
      </w:r>
      <w:r w:rsidRPr="00496A0C">
        <w:rPr>
          <w:rFonts w:ascii="Times New Roman" w:eastAsia="標楷體" w:hAnsi="Times New Roman" w:hint="eastAsia"/>
          <w:sz w:val="28"/>
          <w:szCs w:val="28"/>
        </w:rPr>
        <w:t>Moderate NPDR</w:t>
      </w:r>
      <w:r w:rsidRPr="00496A0C">
        <w:rPr>
          <w:rFonts w:ascii="Times New Roman" w:eastAsia="標楷體" w:hAnsi="Times New Roman" w:hint="eastAsia"/>
          <w:sz w:val="28"/>
          <w:szCs w:val="28"/>
        </w:rPr>
        <w:t>）：</w:t>
      </w:r>
    </w:p>
    <w:p w14:paraId="4E84C85A" w14:textId="6B48297A"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9D2D9E">
        <w:rPr>
          <w:rFonts w:ascii="Times New Roman" w:eastAsia="標楷體" w:hAnsi="Times New Roman" w:hint="eastAsia"/>
          <w:bCs/>
          <w:sz w:val="28"/>
          <w:szCs w:val="28"/>
        </w:rPr>
        <w:t>微動脈瘤和出血較多，</w:t>
      </w:r>
      <w:r w:rsidRPr="00AD732F">
        <w:rPr>
          <w:rFonts w:ascii="Times New Roman" w:eastAsia="標楷體" w:hAnsi="Times New Roman" w:hint="eastAsia"/>
          <w:bCs/>
          <w:sz w:val="28"/>
          <w:szCs w:val="28"/>
        </w:rPr>
        <w:t>以及棉絮狀斑、靜脈串珠</w:t>
      </w:r>
      <w:r>
        <w:rPr>
          <w:rFonts w:ascii="Times New Roman" w:eastAsia="標楷體" w:hAnsi="Times New Roman" w:hint="eastAsia"/>
          <w:bCs/>
          <w:sz w:val="28"/>
          <w:szCs w:val="28"/>
        </w:rPr>
        <w:t>。</w:t>
      </w:r>
    </w:p>
    <w:p w14:paraId="565407F9" w14:textId="5D891D1F"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重度非增殖性視網膜病變（</w:t>
      </w:r>
      <w:r w:rsidRPr="00496A0C">
        <w:rPr>
          <w:rFonts w:ascii="Times New Roman" w:eastAsia="標楷體" w:hAnsi="Times New Roman" w:hint="eastAsia"/>
          <w:sz w:val="28"/>
          <w:szCs w:val="28"/>
        </w:rPr>
        <w:t>Serve</w:t>
      </w:r>
      <w:r w:rsidR="009F79A0" w:rsidRPr="00496A0C">
        <w:rPr>
          <w:rFonts w:ascii="Times New Roman" w:eastAsia="標楷體" w:hAnsi="Times New Roman" w:hint="eastAsia"/>
          <w:sz w:val="28"/>
          <w:szCs w:val="28"/>
        </w:rPr>
        <w:t>r</w:t>
      </w:r>
      <w:r w:rsidRPr="00496A0C">
        <w:rPr>
          <w:rFonts w:ascii="Times New Roman" w:eastAsia="標楷體" w:hAnsi="Times New Roman" w:hint="eastAsia"/>
          <w:sz w:val="28"/>
          <w:szCs w:val="28"/>
        </w:rPr>
        <w:t xml:space="preserve"> NPDR</w:t>
      </w:r>
      <w:r w:rsidRPr="00496A0C">
        <w:rPr>
          <w:rFonts w:ascii="Times New Roman" w:eastAsia="標楷體" w:hAnsi="Times New Roman" w:hint="eastAsia"/>
          <w:sz w:val="28"/>
          <w:szCs w:val="28"/>
        </w:rPr>
        <w:t>）：</w:t>
      </w:r>
    </w:p>
    <w:p w14:paraId="398AEBF8" w14:textId="779356A6"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AE3988">
        <w:rPr>
          <w:rFonts w:ascii="Times New Roman" w:eastAsia="標楷體" w:hAnsi="Times New Roman" w:hint="eastAsia"/>
          <w:bCs/>
          <w:sz w:val="28"/>
          <w:szCs w:val="28"/>
        </w:rPr>
        <w:t>明顯的視網膜內微血管異常、靜脈串珠</w:t>
      </w:r>
      <w:r w:rsidR="0052093E">
        <w:rPr>
          <w:rFonts w:ascii="Times New Roman" w:eastAsia="標楷體" w:hAnsi="Times New Roman" w:hint="eastAsia"/>
          <w:bCs/>
          <w:sz w:val="28"/>
          <w:szCs w:val="28"/>
        </w:rPr>
        <w:t>。</w:t>
      </w:r>
    </w:p>
    <w:p w14:paraId="5D8ACCC5" w14:textId="79C2E550"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增值性視網膜病變（</w:t>
      </w:r>
      <w:r w:rsidRPr="00496A0C">
        <w:rPr>
          <w:rFonts w:ascii="Times New Roman" w:eastAsia="標楷體" w:hAnsi="Times New Roman" w:hint="eastAsia"/>
          <w:sz w:val="28"/>
          <w:szCs w:val="28"/>
        </w:rPr>
        <w:t>PDR</w:t>
      </w:r>
      <w:r w:rsidRPr="00496A0C">
        <w:rPr>
          <w:rFonts w:ascii="Times New Roman" w:eastAsia="標楷體" w:hAnsi="Times New Roman" w:hint="eastAsia"/>
          <w:sz w:val="28"/>
          <w:szCs w:val="28"/>
        </w:rPr>
        <w:t>）</w:t>
      </w:r>
      <w:r w:rsidR="0058138C" w:rsidRPr="00496A0C">
        <w:rPr>
          <w:rFonts w:ascii="Times New Roman" w:eastAsia="標楷體" w:hAnsi="Times New Roman" w:hint="eastAsia"/>
          <w:sz w:val="28"/>
          <w:szCs w:val="28"/>
        </w:rPr>
        <w:t>：</w:t>
      </w:r>
    </w:p>
    <w:p w14:paraId="0C497966" w14:textId="208231D2" w:rsidR="0058138C" w:rsidRPr="003C50B1" w:rsidRDefault="0058138C" w:rsidP="00E57080">
      <w:pPr>
        <w:pStyle w:val="a7"/>
        <w:spacing w:after="120" w:line="480" w:lineRule="exact"/>
        <w:ind w:leftChars="250" w:left="600"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視網膜新生血管形成、玻璃體或視網膜前出血、纖維增生</w:t>
      </w:r>
      <w:r>
        <w:rPr>
          <w:rFonts w:ascii="Times New Roman" w:eastAsia="標楷體" w:hAnsi="Times New Roman" w:hint="eastAsia"/>
          <w:bCs/>
          <w:sz w:val="28"/>
          <w:szCs w:val="28"/>
        </w:rPr>
        <w:t>。</w:t>
      </w:r>
    </w:p>
    <w:p w14:paraId="7D7312E3" w14:textId="2158687C" w:rsidR="00FB14D6" w:rsidRPr="003C50B1" w:rsidRDefault="004C11C4" w:rsidP="003C50B1">
      <w:pPr>
        <w:spacing w:after="120" w:line="480" w:lineRule="exact"/>
        <w:ind w:firstLineChars="200" w:firstLine="560"/>
        <w:jc w:val="both"/>
        <w:rPr>
          <w:rFonts w:ascii="Times New Roman" w:eastAsia="標楷體" w:hAnsi="Times New Roman"/>
          <w:sz w:val="28"/>
          <w:szCs w:val="28"/>
        </w:rPr>
        <w:sectPr w:rsidR="00FB14D6" w:rsidRPr="003C50B1" w:rsidSect="00552EC2">
          <w:pgSz w:w="11906" w:h="16838"/>
          <w:pgMar w:top="1440" w:right="1800" w:bottom="1440" w:left="1800" w:header="851" w:footer="419" w:gutter="0"/>
          <w:cols w:space="425"/>
          <w:titlePg/>
          <w:docGrid w:type="lines" w:linePitch="360"/>
        </w:sectPr>
      </w:pPr>
      <w:r w:rsidRPr="003C50B1">
        <w:rPr>
          <w:rFonts w:ascii="Times New Roman" w:eastAsia="標楷體" w:hAnsi="Times New Roman" w:hint="eastAsia"/>
          <w:sz w:val="28"/>
          <w:szCs w:val="28"/>
        </w:rPr>
        <w:t>表</w:t>
      </w:r>
      <w:r w:rsidR="00577B19" w:rsidRPr="003C50B1">
        <w:rPr>
          <w:rFonts w:ascii="Times New Roman" w:eastAsia="標楷體" w:hAnsi="Times New Roman" w:hint="eastAsia"/>
          <w:sz w:val="28"/>
          <w:szCs w:val="28"/>
        </w:rPr>
        <w:t>2.1</w:t>
      </w:r>
      <w:r w:rsidRPr="003C50B1">
        <w:rPr>
          <w:rFonts w:ascii="Times New Roman" w:eastAsia="標楷體" w:hAnsi="Times New Roman" w:hint="eastAsia"/>
          <w:sz w:val="28"/>
          <w:szCs w:val="28"/>
        </w:rPr>
        <w:t>為各等級眼底影像示意圖。</w:t>
      </w:r>
    </w:p>
    <w:p w14:paraId="5DCC90B7" w14:textId="3F52E305" w:rsidR="00F06A67" w:rsidRPr="00F06A67" w:rsidRDefault="00F06A67" w:rsidP="00C37AB1">
      <w:pPr>
        <w:widowControl w:val="0"/>
        <w:jc w:val="center"/>
        <w:rPr>
          <w:rFonts w:ascii="Times New Roman" w:eastAsia="標楷體" w:hAnsi="Times New Roman" w:cs="Arial"/>
          <w:b/>
          <w:sz w:val="28"/>
          <w:szCs w:val="28"/>
        </w:rPr>
      </w:pPr>
      <w:bookmarkStart w:id="18" w:name="_Toc198610595"/>
      <w:bookmarkEnd w:id="17"/>
      <w:r w:rsidRPr="00F06A67">
        <w:rPr>
          <w:rFonts w:ascii="Times New Roman" w:eastAsia="標楷體" w:hAnsi="Times New Roman" w:cs="Arial" w:hint="eastAsia"/>
          <w:b/>
          <w:sz w:val="28"/>
          <w:szCs w:val="28"/>
        </w:rPr>
        <w:lastRenderedPageBreak/>
        <w:t>表</w:t>
      </w:r>
      <w:r w:rsidRPr="00F06A67">
        <w:rPr>
          <w:rFonts w:ascii="Times New Roman" w:eastAsia="標楷體" w:hAnsi="Times New Roman" w:cs="Arial" w:hint="eastAsia"/>
          <w:b/>
          <w:sz w:val="28"/>
          <w:szCs w:val="28"/>
        </w:rPr>
        <w:t xml:space="preserve"> 2.</w:t>
      </w:r>
      <w:r w:rsidRPr="00F06A67">
        <w:rPr>
          <w:rFonts w:ascii="Times New Roman" w:eastAsia="標楷體" w:hAnsi="Times New Roman" w:cs="Arial"/>
          <w:b/>
          <w:sz w:val="28"/>
          <w:szCs w:val="28"/>
        </w:rPr>
        <w:fldChar w:fldCharType="begin"/>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hint="eastAsia"/>
          <w:b/>
          <w:sz w:val="28"/>
          <w:szCs w:val="28"/>
        </w:rPr>
        <w:instrText xml:space="preserve">SEQ </w:instrText>
      </w:r>
      <w:r w:rsidRPr="00F06A67">
        <w:rPr>
          <w:rFonts w:ascii="Times New Roman" w:eastAsia="標楷體" w:hAnsi="Times New Roman" w:cs="Arial" w:hint="eastAsia"/>
          <w:b/>
          <w:sz w:val="28"/>
          <w:szCs w:val="28"/>
        </w:rPr>
        <w:instrText>表</w:instrText>
      </w:r>
      <w:r w:rsidRPr="00F06A67">
        <w:rPr>
          <w:rFonts w:ascii="Times New Roman" w:eastAsia="標楷體" w:hAnsi="Times New Roman" w:cs="Arial" w:hint="eastAsia"/>
          <w:b/>
          <w:sz w:val="28"/>
          <w:szCs w:val="28"/>
        </w:rPr>
        <w:instrText>_2. \* ARABIC</w:instrText>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F06A67">
        <w:rPr>
          <w:rFonts w:ascii="Times New Roman" w:eastAsia="標楷體" w:hAnsi="Times New Roman" w:cs="Arial"/>
          <w:b/>
          <w:sz w:val="28"/>
          <w:szCs w:val="28"/>
        </w:rPr>
        <w:fldChar w:fldCharType="end"/>
      </w:r>
      <w:r w:rsidRPr="00F06A67">
        <w:rPr>
          <w:rFonts w:ascii="Times New Roman" w:eastAsia="標楷體" w:hAnsi="Times New Roman" w:cs="Arial" w:hint="eastAsia"/>
          <w:b/>
          <w:sz w:val="28"/>
          <w:szCs w:val="28"/>
        </w:rPr>
        <w:t xml:space="preserve"> </w:t>
      </w:r>
      <w:r w:rsidRPr="00F06A67">
        <w:rPr>
          <w:rFonts w:ascii="Times New Roman" w:eastAsia="標楷體" w:hAnsi="Times New Roman" w:cs="Arial" w:hint="eastAsia"/>
          <w:b/>
          <w:sz w:val="28"/>
          <w:szCs w:val="28"/>
        </w:rPr>
        <w:t>視網膜病變眼底影像分級</w:t>
      </w:r>
      <w:bookmarkEnd w:id="18"/>
    </w:p>
    <w:tbl>
      <w:tblPr>
        <w:tblStyle w:val="af0"/>
        <w:tblW w:w="0" w:type="auto"/>
        <w:jc w:val="center"/>
        <w:tblLayout w:type="fixed"/>
        <w:tblLook w:val="04A0" w:firstRow="1" w:lastRow="0" w:firstColumn="1" w:lastColumn="0" w:noHBand="0" w:noVBand="1"/>
      </w:tblPr>
      <w:tblGrid>
        <w:gridCol w:w="3681"/>
        <w:gridCol w:w="4615"/>
      </w:tblGrid>
      <w:tr w:rsidR="004C1802" w:rsidRPr="009D2D9E" w14:paraId="689FDF2E" w14:textId="77777777" w:rsidTr="00F73AEF">
        <w:trPr>
          <w:trHeight w:val="444"/>
          <w:jc w:val="center"/>
        </w:trPr>
        <w:tc>
          <w:tcPr>
            <w:tcW w:w="3681" w:type="dxa"/>
            <w:shd w:val="clear" w:color="auto" w:fill="EEECE1"/>
            <w:vAlign w:val="center"/>
          </w:tcPr>
          <w:p w14:paraId="29D5DC36" w14:textId="706F9C09"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嚴重分級</w:t>
            </w:r>
          </w:p>
        </w:tc>
        <w:tc>
          <w:tcPr>
            <w:tcW w:w="4615" w:type="dxa"/>
            <w:shd w:val="clear" w:color="auto" w:fill="EEECE1"/>
            <w:vAlign w:val="center"/>
          </w:tcPr>
          <w:p w14:paraId="0C6DBAB1" w14:textId="509F479A" w:rsidR="004C1802" w:rsidRPr="009D2D9E" w:rsidRDefault="004C1802" w:rsidP="00716A15">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眼底影像</w:t>
            </w:r>
          </w:p>
        </w:tc>
      </w:tr>
      <w:tr w:rsidR="004C1802" w:rsidRPr="009D2D9E" w14:paraId="57B9D301" w14:textId="77777777" w:rsidTr="00F73AEF">
        <w:trPr>
          <w:trHeight w:val="2380"/>
          <w:jc w:val="center"/>
        </w:trPr>
        <w:tc>
          <w:tcPr>
            <w:tcW w:w="3681" w:type="dxa"/>
            <w:vAlign w:val="center"/>
          </w:tcPr>
          <w:p w14:paraId="376BEB14" w14:textId="77777777" w:rsidR="00F73AEF"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無視網膜病變</w:t>
            </w:r>
          </w:p>
          <w:p w14:paraId="5841E178" w14:textId="73AC6357" w:rsidR="004C1802" w:rsidRPr="009D2D9E" w:rsidRDefault="004C1802" w:rsidP="00FF4968">
            <w:pPr>
              <w:spacing w:after="120" w:line="480" w:lineRule="exact"/>
              <w:jc w:val="center"/>
              <w:rPr>
                <w:rFonts w:ascii="Times New Roman" w:eastAsia="標楷體" w:hAnsi="Times New Roman" w:cs="Times New Roman"/>
                <w:bCs/>
                <w:sz w:val="28"/>
                <w:szCs w:val="28"/>
              </w:rPr>
            </w:pPr>
            <w:r w:rsidRPr="009D2D9E">
              <w:rPr>
                <w:rFonts w:ascii="Times New Roman" w:eastAsia="標楷體" w:hAnsi="Times New Roman" w:hint="eastAsia"/>
                <w:bCs/>
                <w:sz w:val="28"/>
                <w:szCs w:val="28"/>
              </w:rPr>
              <w:t>(No DR)</w:t>
            </w:r>
          </w:p>
        </w:tc>
        <w:tc>
          <w:tcPr>
            <w:tcW w:w="4615" w:type="dxa"/>
            <w:vAlign w:val="center"/>
          </w:tcPr>
          <w:p w14:paraId="727398CD" w14:textId="53BE753B" w:rsidR="004C1802" w:rsidRPr="009D2D9E" w:rsidRDefault="00A46FEC"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C6A4F05" wp14:editId="7A176DAC">
                  <wp:extent cx="1985069" cy="1332000"/>
                  <wp:effectExtent l="0" t="0" r="0" b="1905"/>
                  <wp:docPr id="178179997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4672" name="圖片 1103964672"/>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985069" cy="1332000"/>
                          </a:xfrm>
                          <a:prstGeom prst="rect">
                            <a:avLst/>
                          </a:prstGeom>
                        </pic:spPr>
                      </pic:pic>
                    </a:graphicData>
                  </a:graphic>
                </wp:inline>
              </w:drawing>
            </w:r>
          </w:p>
        </w:tc>
      </w:tr>
      <w:tr w:rsidR="004C1802" w:rsidRPr="009D2D9E" w14:paraId="75969103" w14:textId="77777777" w:rsidTr="00F73AEF">
        <w:trPr>
          <w:trHeight w:val="20"/>
          <w:jc w:val="center"/>
        </w:trPr>
        <w:tc>
          <w:tcPr>
            <w:tcW w:w="3681" w:type="dxa"/>
            <w:vAlign w:val="center"/>
          </w:tcPr>
          <w:p w14:paraId="08792F9F"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輕度非增值性視網膜病變</w:t>
            </w:r>
          </w:p>
          <w:p w14:paraId="5AAC50DF" w14:textId="041A855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(Mild NPDR)</w:t>
            </w:r>
          </w:p>
        </w:tc>
        <w:tc>
          <w:tcPr>
            <w:tcW w:w="4615" w:type="dxa"/>
            <w:vAlign w:val="center"/>
          </w:tcPr>
          <w:p w14:paraId="1FA77094" w14:textId="5519AC2F" w:rsidR="004C1802" w:rsidRPr="009D2D9E" w:rsidRDefault="00DC72E2"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EC02FE9" wp14:editId="6A587EE8">
                  <wp:extent cx="1994463" cy="1332000"/>
                  <wp:effectExtent l="0" t="0" r="6350" b="1905"/>
                  <wp:docPr id="179842250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2610" name="圖片 633582610"/>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994463" cy="1332000"/>
                          </a:xfrm>
                          <a:prstGeom prst="rect">
                            <a:avLst/>
                          </a:prstGeom>
                        </pic:spPr>
                      </pic:pic>
                    </a:graphicData>
                  </a:graphic>
                </wp:inline>
              </w:drawing>
            </w:r>
          </w:p>
        </w:tc>
      </w:tr>
      <w:tr w:rsidR="004C1802" w:rsidRPr="009D2D9E" w14:paraId="25D4B81A" w14:textId="77777777" w:rsidTr="00F73AEF">
        <w:trPr>
          <w:trHeight w:val="20"/>
          <w:jc w:val="center"/>
        </w:trPr>
        <w:tc>
          <w:tcPr>
            <w:tcW w:w="3681" w:type="dxa"/>
            <w:vAlign w:val="center"/>
          </w:tcPr>
          <w:p w14:paraId="1AB61EF6" w14:textId="518B9CE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中度非增值性視網膜病變</w:t>
            </w:r>
            <w:r w:rsidRPr="009D2D9E">
              <w:rPr>
                <w:rFonts w:ascii="Times New Roman" w:eastAsia="標楷體" w:hAnsi="Times New Roman" w:hint="eastAsia"/>
                <w:bCs/>
                <w:sz w:val="28"/>
                <w:szCs w:val="28"/>
              </w:rPr>
              <w:t>(Moderate NPDR)</w:t>
            </w:r>
          </w:p>
        </w:tc>
        <w:tc>
          <w:tcPr>
            <w:tcW w:w="4615" w:type="dxa"/>
            <w:vAlign w:val="center"/>
          </w:tcPr>
          <w:p w14:paraId="57CE7113" w14:textId="405E9908" w:rsidR="004C1802" w:rsidRPr="009D2D9E" w:rsidRDefault="00B765E8"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6EA499A0" wp14:editId="08D57044">
                  <wp:extent cx="2013664" cy="1332000"/>
                  <wp:effectExtent l="0" t="0" r="5715" b="1905"/>
                  <wp:docPr id="5003287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4680" name="圖片 365354680"/>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2013664" cy="1332000"/>
                          </a:xfrm>
                          <a:prstGeom prst="rect">
                            <a:avLst/>
                          </a:prstGeom>
                        </pic:spPr>
                      </pic:pic>
                    </a:graphicData>
                  </a:graphic>
                </wp:inline>
              </w:drawing>
            </w:r>
          </w:p>
        </w:tc>
      </w:tr>
      <w:tr w:rsidR="004C1802" w:rsidRPr="009D2D9E" w14:paraId="1ED75B20" w14:textId="77777777" w:rsidTr="00F73AEF">
        <w:trPr>
          <w:trHeight w:val="20"/>
          <w:jc w:val="center"/>
        </w:trPr>
        <w:tc>
          <w:tcPr>
            <w:tcW w:w="3681" w:type="dxa"/>
            <w:vAlign w:val="center"/>
          </w:tcPr>
          <w:p w14:paraId="161806FC"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重度增值性視網膜病變</w:t>
            </w:r>
          </w:p>
          <w:p w14:paraId="70222E34" w14:textId="2C24AD45"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(Sever NPDR)</w:t>
            </w:r>
          </w:p>
        </w:tc>
        <w:tc>
          <w:tcPr>
            <w:tcW w:w="4615" w:type="dxa"/>
            <w:vAlign w:val="center"/>
          </w:tcPr>
          <w:p w14:paraId="6A5375B4" w14:textId="2AB61C07" w:rsidR="004C1802" w:rsidRPr="009D2D9E" w:rsidRDefault="00546AF6"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7E096FF3" wp14:editId="6A321947">
                  <wp:extent cx="2001032" cy="1332000"/>
                  <wp:effectExtent l="0" t="0" r="0" b="1905"/>
                  <wp:docPr id="3967327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2097" name="圖片 811532097"/>
                          <pic:cNvPicPr/>
                        </pic:nvPicPr>
                        <pic:blipFill>
                          <a:blip r:embed="rId23" cstate="print">
                            <a:extLst>
                              <a:ext uri="{28A0092B-C50C-407E-A947-70E740481C1C}">
                                <a14:useLocalDpi xmlns:a14="http://schemas.microsoft.com/office/drawing/2010/main" val="0"/>
                              </a:ext>
                            </a:extLst>
                          </a:blip>
                          <a:stretch>
                            <a:fillRect/>
                          </a:stretch>
                        </pic:blipFill>
                        <pic:spPr>
                          <a:xfrm flipH="1" flipV="1">
                            <a:off x="0" y="0"/>
                            <a:ext cx="2001032" cy="1332000"/>
                          </a:xfrm>
                          <a:prstGeom prst="rect">
                            <a:avLst/>
                          </a:prstGeom>
                        </pic:spPr>
                      </pic:pic>
                    </a:graphicData>
                  </a:graphic>
                </wp:inline>
              </w:drawing>
            </w:r>
          </w:p>
        </w:tc>
      </w:tr>
      <w:tr w:rsidR="004C1802" w:rsidRPr="009D2D9E" w14:paraId="7FB135CF" w14:textId="77777777" w:rsidTr="00F73AEF">
        <w:trPr>
          <w:trHeight w:val="20"/>
          <w:jc w:val="center"/>
        </w:trPr>
        <w:tc>
          <w:tcPr>
            <w:tcW w:w="3681" w:type="dxa"/>
            <w:vAlign w:val="center"/>
          </w:tcPr>
          <w:p w14:paraId="0D627A4C" w14:textId="77777777" w:rsidR="00867944"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增值性視網膜病變</w:t>
            </w:r>
          </w:p>
          <w:p w14:paraId="26684C24" w14:textId="32D0BFFF" w:rsidR="004C1802"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(PDR)</w:t>
            </w:r>
          </w:p>
        </w:tc>
        <w:tc>
          <w:tcPr>
            <w:tcW w:w="4615" w:type="dxa"/>
            <w:vAlign w:val="center"/>
          </w:tcPr>
          <w:p w14:paraId="0A3DCB69" w14:textId="35AB1EB0" w:rsidR="004C1802" w:rsidRPr="009D2D9E" w:rsidRDefault="00C7504D"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137F1D8" wp14:editId="02B16310">
                  <wp:extent cx="2013687" cy="1332000"/>
                  <wp:effectExtent l="0" t="0" r="5715" b="1905"/>
                  <wp:docPr id="102786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676" name="圖片 592676676"/>
                          <pic:cNvPicPr/>
                        </pic:nvPicPr>
                        <pic:blipFill>
                          <a:blip r:embed="rId24" cstate="print">
                            <a:extLst>
                              <a:ext uri="{28A0092B-C50C-407E-A947-70E740481C1C}">
                                <a14:useLocalDpi xmlns:a14="http://schemas.microsoft.com/office/drawing/2010/main" val="0"/>
                              </a:ext>
                            </a:extLst>
                          </a:blip>
                          <a:stretch>
                            <a:fillRect/>
                          </a:stretch>
                        </pic:blipFill>
                        <pic:spPr>
                          <a:xfrm flipH="1" flipV="1">
                            <a:off x="0" y="0"/>
                            <a:ext cx="2013687" cy="1332000"/>
                          </a:xfrm>
                          <a:prstGeom prst="rect">
                            <a:avLst/>
                          </a:prstGeom>
                        </pic:spPr>
                      </pic:pic>
                    </a:graphicData>
                  </a:graphic>
                </wp:inline>
              </w:drawing>
            </w:r>
          </w:p>
        </w:tc>
      </w:tr>
    </w:tbl>
    <w:p w14:paraId="6C0B187B" w14:textId="77777777" w:rsidR="004C1802" w:rsidRPr="009D2D9E" w:rsidRDefault="004C1802" w:rsidP="004C1802">
      <w:pPr>
        <w:spacing w:after="360"/>
        <w:ind w:left="600" w:firstLine="480"/>
        <w:rPr>
          <w:rFonts w:ascii="Times New Roman" w:eastAsia="標楷體" w:hAnsi="Times New Roman"/>
          <w:bCs/>
          <w:sz w:val="28"/>
          <w:szCs w:val="28"/>
        </w:rPr>
      </w:pPr>
    </w:p>
    <w:p w14:paraId="6EB5C2F0" w14:textId="3B47F452" w:rsidR="005F6763" w:rsidRPr="006B6F75" w:rsidRDefault="005F6763" w:rsidP="008C074D">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9" w:name="_Toc198636314"/>
      <w:r w:rsidRPr="006B6F75">
        <w:rPr>
          <w:rFonts w:ascii="Times New Roman" w:eastAsia="標楷體" w:hAnsi="Times New Roman" w:cs="Times New Roman"/>
          <w:bCs w:val="0"/>
          <w:sz w:val="36"/>
          <w:szCs w:val="36"/>
        </w:rPr>
        <w:lastRenderedPageBreak/>
        <w:t>2.</w:t>
      </w:r>
      <w:r w:rsidR="00F06A67">
        <w:rPr>
          <w:rFonts w:ascii="Times New Roman" w:eastAsia="標楷體" w:hAnsi="Times New Roman" w:cs="Times New Roman" w:hint="eastAsia"/>
          <w:bCs w:val="0"/>
          <w:sz w:val="36"/>
          <w:szCs w:val="36"/>
        </w:rPr>
        <w:t>3</w:t>
      </w:r>
      <w:r w:rsidRPr="006B6F75">
        <w:rPr>
          <w:rFonts w:ascii="Times New Roman" w:eastAsia="標楷體" w:hAnsi="Times New Roman" w:cs="Times New Roman"/>
          <w:bCs w:val="0"/>
          <w:sz w:val="36"/>
          <w:szCs w:val="36"/>
        </w:rPr>
        <w:t xml:space="preserve"> </w:t>
      </w:r>
      <w:r w:rsidR="004C1802" w:rsidRPr="006B6F75">
        <w:rPr>
          <w:rFonts w:ascii="Times New Roman" w:eastAsia="標楷體" w:hAnsi="Times New Roman" w:cs="Times New Roman" w:hint="eastAsia"/>
          <w:bCs w:val="0"/>
          <w:sz w:val="36"/>
          <w:szCs w:val="36"/>
        </w:rPr>
        <w:t>糖尿病視網膜病變公開據集</w:t>
      </w:r>
      <w:bookmarkEnd w:id="19"/>
    </w:p>
    <w:p w14:paraId="6EDBE990" w14:textId="2274D06B" w:rsidR="006A10C0" w:rsidRPr="009D2D9E" w:rsidRDefault="004C1802" w:rsidP="006A10C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在分級實驗中，這些數據將被切分為訓練集、測試集及驗證集，測試及和驗證及通常用於評估系統效能，進一步用來與其他研究系統效能上進行比較。其中資料集依據疾病嚴重程度分為五類</w:t>
      </w:r>
      <w:r w:rsidR="006A10C0">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內容包含訓練及與測試集的張數、是否為多個專家標記等資訊。除了</w:t>
      </w:r>
      <w:r w:rsidR="006A10C0" w:rsidRPr="009D2D9E">
        <w:rPr>
          <w:rFonts w:ascii="Times New Roman" w:eastAsia="標楷體" w:hAnsi="Times New Roman" w:hint="eastAsia"/>
          <w:bCs/>
          <w:sz w:val="28"/>
          <w:szCs w:val="28"/>
        </w:rPr>
        <w:t>IDRiD</w:t>
      </w:r>
      <w:r w:rsidR="006A10C0" w:rsidRPr="009D2D9E">
        <w:rPr>
          <w:rFonts w:ascii="Times New Roman" w:eastAsia="標楷體" w:hAnsi="Times New Roman" w:hint="eastAsia"/>
          <w:bCs/>
          <w:sz w:val="28"/>
          <w:szCs w:val="28"/>
        </w:rPr>
        <w:t>資料集為固定的分辨率</w:t>
      </w:r>
      <w:r w:rsidR="006A10C0" w:rsidRPr="009D2D9E">
        <w:rPr>
          <w:rFonts w:ascii="Times New Roman" w:eastAsia="標楷體" w:hAnsi="Times New Roman" w:hint="eastAsia"/>
          <w:bCs/>
          <w:sz w:val="28"/>
          <w:szCs w:val="28"/>
        </w:rPr>
        <w:t>(4288*4288)</w:t>
      </w:r>
      <w:r w:rsidR="006A10C0" w:rsidRPr="009D2D9E">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資料集則為不固定影像分辨率。</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資料集的總圖片數量為</w:t>
      </w:r>
      <w:r w:rsidR="006A10C0" w:rsidRPr="009D2D9E">
        <w:rPr>
          <w:rFonts w:ascii="Times New Roman" w:eastAsia="標楷體" w:hAnsi="Times New Roman" w:hint="eastAsia"/>
          <w:bCs/>
          <w:sz w:val="28"/>
          <w:szCs w:val="28"/>
        </w:rPr>
        <w:t>5,590</w:t>
      </w:r>
      <w:r w:rsidR="006A10C0" w:rsidRPr="009D2D9E">
        <w:rPr>
          <w:rFonts w:ascii="Times New Roman" w:eastAsia="標楷體" w:hAnsi="Times New Roman" w:hint="eastAsia"/>
          <w:bCs/>
          <w:sz w:val="28"/>
          <w:szCs w:val="28"/>
        </w:rPr>
        <w:t>張，其中包含標記</w:t>
      </w:r>
      <w:r w:rsidR="006A10C0" w:rsidRPr="009D2D9E">
        <w:rPr>
          <w:rFonts w:ascii="Times New Roman" w:eastAsia="標楷體" w:hAnsi="Times New Roman" w:hint="eastAsia"/>
          <w:bCs/>
          <w:sz w:val="28"/>
          <w:szCs w:val="28"/>
        </w:rPr>
        <w:t>3,662</w:t>
      </w:r>
      <w:r w:rsidR="006A10C0" w:rsidRPr="009D2D9E">
        <w:rPr>
          <w:rFonts w:ascii="Times New Roman" w:eastAsia="標楷體" w:hAnsi="Times New Roman" w:hint="eastAsia"/>
          <w:bCs/>
          <w:sz w:val="28"/>
          <w:szCs w:val="28"/>
        </w:rPr>
        <w:t>張。糖尿病視網膜病變資料集的資訊如表</w:t>
      </w:r>
      <w:r w:rsidR="006A10C0" w:rsidRPr="009D2D9E">
        <w:rPr>
          <w:rFonts w:ascii="Times New Roman" w:eastAsia="標楷體" w:hAnsi="Times New Roman" w:hint="eastAsia"/>
          <w:bCs/>
          <w:sz w:val="28"/>
          <w:szCs w:val="28"/>
        </w:rPr>
        <w:t>2.</w:t>
      </w:r>
      <w:r w:rsidR="001376B7" w:rsidRPr="001376B7">
        <w:rPr>
          <w:rFonts w:ascii="Times New Roman" w:eastAsia="標楷體" w:hAnsi="Times New Roman" w:hint="eastAsia"/>
          <w:bCs/>
          <w:sz w:val="28"/>
          <w:szCs w:val="28"/>
        </w:rPr>
        <w:t>2</w:t>
      </w:r>
      <w:r w:rsidR="006A10C0">
        <w:rPr>
          <w:rFonts w:ascii="Times New Roman" w:eastAsia="標楷體" w:hAnsi="Times New Roman" w:hint="eastAsia"/>
          <w:bCs/>
          <w:sz w:val="28"/>
          <w:szCs w:val="28"/>
        </w:rPr>
        <w:t>所示。</w:t>
      </w:r>
    </w:p>
    <w:p w14:paraId="1D920774" w14:textId="3519F7E4" w:rsidR="004C1802" w:rsidRPr="00107A80" w:rsidRDefault="004C1802" w:rsidP="00487225">
      <w:pPr>
        <w:widowControl w:val="0"/>
        <w:spacing w:beforeLines="100" w:before="360"/>
        <w:jc w:val="center"/>
        <w:rPr>
          <w:rFonts w:ascii="Times New Roman" w:eastAsia="標楷體" w:hAnsi="Times New Roman" w:cs="Arial"/>
          <w:b/>
          <w:sz w:val="28"/>
          <w:szCs w:val="28"/>
        </w:rPr>
      </w:pPr>
      <w:bookmarkStart w:id="20" w:name="_Toc197803830"/>
      <w:bookmarkStart w:id="21" w:name="_Toc198610596"/>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2.</w:t>
      </w:r>
      <w:r w:rsidR="00F06A67">
        <w:rPr>
          <w:rFonts w:ascii="Times New Roman" w:eastAsia="標楷體" w:hAnsi="Times New Roman" w:cs="Arial"/>
          <w:b/>
          <w:sz w:val="28"/>
          <w:szCs w:val="28"/>
        </w:rPr>
        <w:fldChar w:fldCharType="begin"/>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hint="eastAsia"/>
          <w:b/>
          <w:sz w:val="28"/>
          <w:szCs w:val="28"/>
        </w:rPr>
        <w:instrText xml:space="preserve">SEQ </w:instrText>
      </w:r>
      <w:r w:rsidR="00F06A67">
        <w:rPr>
          <w:rFonts w:ascii="Times New Roman" w:eastAsia="標楷體" w:hAnsi="Times New Roman" w:cs="Arial" w:hint="eastAsia"/>
          <w:b/>
          <w:sz w:val="28"/>
          <w:szCs w:val="28"/>
        </w:rPr>
        <w:instrText>表</w:instrText>
      </w:r>
      <w:r w:rsidR="00F06A67">
        <w:rPr>
          <w:rFonts w:ascii="Times New Roman" w:eastAsia="標楷體" w:hAnsi="Times New Roman" w:cs="Arial" w:hint="eastAsia"/>
          <w:b/>
          <w:sz w:val="28"/>
          <w:szCs w:val="28"/>
        </w:rPr>
        <w:instrText>_2. \* ARABIC</w:instrText>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00F06A67">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糖尿病視網膜病變資料集</w:t>
      </w:r>
      <w:bookmarkEnd w:id="20"/>
      <w:bookmarkEnd w:id="21"/>
    </w:p>
    <w:tbl>
      <w:tblPr>
        <w:tblStyle w:val="12"/>
        <w:tblW w:w="0" w:type="auto"/>
        <w:tblLook w:val="04A0" w:firstRow="1" w:lastRow="0" w:firstColumn="1" w:lastColumn="0" w:noHBand="0" w:noVBand="1"/>
      </w:tblPr>
      <w:tblGrid>
        <w:gridCol w:w="1445"/>
        <w:gridCol w:w="1582"/>
        <w:gridCol w:w="1788"/>
        <w:gridCol w:w="1559"/>
        <w:gridCol w:w="992"/>
        <w:gridCol w:w="930"/>
      </w:tblGrid>
      <w:tr w:rsidR="004C1802" w:rsidRPr="009D2D9E" w14:paraId="671E1F8A" w14:textId="77777777" w:rsidTr="00743C0C">
        <w:trPr>
          <w:trHeight w:val="1003"/>
        </w:trPr>
        <w:tc>
          <w:tcPr>
            <w:tcW w:w="1445" w:type="dxa"/>
            <w:vAlign w:val="center"/>
          </w:tcPr>
          <w:p w14:paraId="6BEA4F8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資料庫</w:t>
            </w:r>
            <w:r w:rsidRPr="009D2D9E">
              <w:rPr>
                <w:bCs/>
                <w:sz w:val="28"/>
                <w:szCs w:val="28"/>
                <w14:ligatures w14:val="none"/>
              </w:rPr>
              <w:t>​</w:t>
            </w:r>
          </w:p>
        </w:tc>
        <w:tc>
          <w:tcPr>
            <w:tcW w:w="1582" w:type="dxa"/>
            <w:vAlign w:val="center"/>
          </w:tcPr>
          <w:p w14:paraId="16F9BF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訓練集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788" w:type="dxa"/>
            <w:vAlign w:val="center"/>
          </w:tcPr>
          <w:p w14:paraId="0631298A"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測試集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559" w:type="dxa"/>
            <w:vAlign w:val="center"/>
          </w:tcPr>
          <w:p w14:paraId="271359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總數</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992" w:type="dxa"/>
            <w:vAlign w:val="center"/>
          </w:tcPr>
          <w:p w14:paraId="2C5A1FE2"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分類數量</w:t>
            </w:r>
          </w:p>
        </w:tc>
        <w:tc>
          <w:tcPr>
            <w:tcW w:w="930" w:type="dxa"/>
            <w:vAlign w:val="center"/>
          </w:tcPr>
          <w:p w14:paraId="1885FBE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是否標記</w:t>
            </w:r>
          </w:p>
        </w:tc>
      </w:tr>
      <w:tr w:rsidR="004C1802" w:rsidRPr="009D2D9E" w14:paraId="0F89995E" w14:textId="77777777" w:rsidTr="00743C0C">
        <w:trPr>
          <w:trHeight w:val="1003"/>
        </w:trPr>
        <w:tc>
          <w:tcPr>
            <w:tcW w:w="1445" w:type="dxa"/>
            <w:vAlign w:val="center"/>
          </w:tcPr>
          <w:p w14:paraId="09ACE1AE" w14:textId="59F4F0AB"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IDRiD</w:t>
            </w:r>
            <w:r w:rsidR="00166FD7" w:rsidRPr="00400635">
              <w:rPr>
                <w:rFonts w:hint="eastAsia"/>
                <w:sz w:val="28"/>
                <w:szCs w:val="28"/>
                <w14:ligatures w14:val="none"/>
              </w:rPr>
              <w:t>[</w:t>
            </w:r>
            <w:r w:rsidR="00393B5C" w:rsidRPr="00400635">
              <w:rPr>
                <w:rFonts w:hint="eastAsia"/>
                <w:sz w:val="28"/>
                <w:szCs w:val="28"/>
                <w14:ligatures w14:val="none"/>
              </w:rPr>
              <w:t>5</w:t>
            </w:r>
            <w:r w:rsidR="00166FD7" w:rsidRPr="00400635">
              <w:rPr>
                <w:rFonts w:hint="eastAsia"/>
                <w:sz w:val="28"/>
                <w:szCs w:val="28"/>
                <w14:ligatures w14:val="none"/>
              </w:rPr>
              <w:t>]</w:t>
            </w:r>
          </w:p>
        </w:tc>
        <w:tc>
          <w:tcPr>
            <w:tcW w:w="1582" w:type="dxa"/>
            <w:vAlign w:val="center"/>
          </w:tcPr>
          <w:p w14:paraId="485A7CF1"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413</w:t>
            </w:r>
          </w:p>
        </w:tc>
        <w:tc>
          <w:tcPr>
            <w:tcW w:w="1788" w:type="dxa"/>
            <w:vAlign w:val="center"/>
          </w:tcPr>
          <w:p w14:paraId="5278143F"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103</w:t>
            </w:r>
          </w:p>
        </w:tc>
        <w:tc>
          <w:tcPr>
            <w:tcW w:w="1559" w:type="dxa"/>
            <w:vAlign w:val="center"/>
          </w:tcPr>
          <w:p w14:paraId="63ADA7E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513</w:t>
            </w:r>
          </w:p>
        </w:tc>
        <w:tc>
          <w:tcPr>
            <w:tcW w:w="992" w:type="dxa"/>
            <w:vAlign w:val="center"/>
          </w:tcPr>
          <w:p w14:paraId="180F1BC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16A9EA2E"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r w:rsidR="004C1802" w:rsidRPr="009D2D9E" w14:paraId="25223531" w14:textId="77777777" w:rsidTr="00743C0C">
        <w:trPr>
          <w:trHeight w:val="1003"/>
        </w:trPr>
        <w:tc>
          <w:tcPr>
            <w:tcW w:w="1445" w:type="dxa"/>
            <w:vAlign w:val="center"/>
          </w:tcPr>
          <w:p w14:paraId="2CCD5689" w14:textId="1257E38A" w:rsidR="004C1802" w:rsidRPr="009D2D9E" w:rsidRDefault="004C1802" w:rsidP="00EB05BB">
            <w:pPr>
              <w:spacing w:before="100" w:beforeAutospacing="1" w:after="100" w:afterAutospacing="1" w:line="480" w:lineRule="exact"/>
              <w:jc w:val="center"/>
              <w:rPr>
                <w:bCs/>
                <w:sz w:val="28"/>
                <w:szCs w:val="28"/>
                <w14:ligatures w14:val="none"/>
              </w:rPr>
            </w:pPr>
            <w:r w:rsidRPr="009D2D9E">
              <w:rPr>
                <w:bCs/>
                <w:sz w:val="28"/>
                <w:szCs w:val="28"/>
                <w14:ligatures w14:val="none"/>
              </w:rPr>
              <w:t>APTOS 2019</w:t>
            </w:r>
            <w:r w:rsidR="00166FD7" w:rsidRPr="00400635">
              <w:rPr>
                <w:rFonts w:hint="eastAsia"/>
                <w:sz w:val="28"/>
                <w:szCs w:val="28"/>
                <w14:ligatures w14:val="none"/>
              </w:rPr>
              <w:t>[</w:t>
            </w:r>
            <w:r w:rsidR="00393B5C" w:rsidRPr="00400635">
              <w:rPr>
                <w:rFonts w:hint="eastAsia"/>
                <w:sz w:val="28"/>
                <w:szCs w:val="28"/>
                <w14:ligatures w14:val="none"/>
              </w:rPr>
              <w:t>6</w:t>
            </w:r>
            <w:r w:rsidR="00166FD7" w:rsidRPr="00400635">
              <w:rPr>
                <w:rFonts w:hint="eastAsia"/>
                <w:sz w:val="28"/>
                <w:szCs w:val="28"/>
                <w14:ligatures w14:val="none"/>
              </w:rPr>
              <w:t>]</w:t>
            </w:r>
          </w:p>
        </w:tc>
        <w:tc>
          <w:tcPr>
            <w:tcW w:w="1582" w:type="dxa"/>
            <w:vAlign w:val="center"/>
          </w:tcPr>
          <w:p w14:paraId="5C7D7FC3"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3662</w:t>
            </w:r>
          </w:p>
        </w:tc>
        <w:tc>
          <w:tcPr>
            <w:tcW w:w="1788" w:type="dxa"/>
            <w:vAlign w:val="center"/>
          </w:tcPr>
          <w:p w14:paraId="559B4C4E" w14:textId="1CD56E8D"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1928​</w:t>
            </w:r>
          </w:p>
        </w:tc>
        <w:tc>
          <w:tcPr>
            <w:tcW w:w="1559" w:type="dxa"/>
            <w:vAlign w:val="center"/>
          </w:tcPr>
          <w:p w14:paraId="41CB3ED4"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5590</w:t>
            </w:r>
          </w:p>
        </w:tc>
        <w:tc>
          <w:tcPr>
            <w:tcW w:w="992" w:type="dxa"/>
            <w:vAlign w:val="center"/>
          </w:tcPr>
          <w:p w14:paraId="2D361379"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0E95D53D"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bl>
    <w:p w14:paraId="669C9145" w14:textId="1361B574" w:rsidR="0010120B" w:rsidRPr="009D2D9E" w:rsidRDefault="0010120B" w:rsidP="00CD6E93">
      <w:pPr>
        <w:rPr>
          <w:rFonts w:ascii="Times New Roman" w:eastAsia="標楷體" w:hAnsi="Times New Roman" w:cs="Arial"/>
          <w:bCs/>
          <w:sz w:val="28"/>
          <w:szCs w:val="28"/>
        </w:rPr>
      </w:pPr>
    </w:p>
    <w:p w14:paraId="46D9B030" w14:textId="62CDF7AC" w:rsidR="0091788C" w:rsidRPr="002200DD" w:rsidRDefault="0091788C" w:rsidP="008C074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2" w:name="_Toc198636315"/>
      <w:r w:rsidRPr="002200DD">
        <w:rPr>
          <w:rFonts w:ascii="Times New Roman" w:eastAsia="標楷體" w:hAnsi="Times New Roman" w:cs="Times New Roman" w:hint="eastAsia"/>
          <w:sz w:val="36"/>
          <w:szCs w:val="36"/>
        </w:rPr>
        <w:t>2.</w:t>
      </w:r>
      <w:r w:rsidR="00F06A67" w:rsidRPr="00505EAD">
        <w:rPr>
          <w:rFonts w:ascii="Times New Roman" w:eastAsia="標楷體" w:hAnsi="Times New Roman" w:cs="Times New Roman" w:hint="eastAsia"/>
          <w:sz w:val="36"/>
          <w:szCs w:val="36"/>
        </w:rPr>
        <w:t>4</w:t>
      </w:r>
      <w:r w:rsidR="00EB05BB" w:rsidRPr="002200DD">
        <w:rPr>
          <w:rFonts w:ascii="Times New Roman" w:eastAsia="標楷體" w:hAnsi="Times New Roman" w:cs="Times New Roman"/>
          <w:sz w:val="36"/>
          <w:szCs w:val="36"/>
        </w:rPr>
        <w:t>遷移式學習</w:t>
      </w:r>
      <w:bookmarkEnd w:id="22"/>
    </w:p>
    <w:p w14:paraId="435A9E7E" w14:textId="60621A47" w:rsidR="0082423A"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遷移式學習（</w:t>
      </w:r>
      <w:r w:rsidRPr="002200DD">
        <w:rPr>
          <w:rFonts w:ascii="Times New Roman" w:eastAsia="標楷體" w:hAnsi="Times New Roman"/>
          <w:sz w:val="28"/>
          <w:szCs w:val="28"/>
        </w:rPr>
        <w:t>Transfer Learning</w:t>
      </w:r>
      <w:r w:rsidRPr="002200DD">
        <w:rPr>
          <w:rFonts w:ascii="Times New Roman" w:eastAsia="標楷體" w:hAnsi="Times New Roman"/>
          <w:sz w:val="28"/>
          <w:szCs w:val="28"/>
        </w:rPr>
        <w:t>）是一種機器學習技術，它的核心概念是將一個任務上學到的知識，轉移到另一個相關任務上。不需要每次都從頭訓練模型，而是可以把已經在大量資料上訓練好的模型</w:t>
      </w:r>
      <w:r w:rsidR="0082423A">
        <w:rPr>
          <w:rFonts w:ascii="Times New Roman" w:eastAsia="標楷體" w:hAnsi="Times New Roman" w:hint="eastAsia"/>
          <w:sz w:val="28"/>
          <w:szCs w:val="28"/>
        </w:rPr>
        <w:t>。</w:t>
      </w:r>
    </w:p>
    <w:p w14:paraId="57CBC39A" w14:textId="77777777" w:rsidR="0082423A" w:rsidRDefault="0082423A">
      <w:pPr>
        <w:rPr>
          <w:rFonts w:ascii="Times New Roman" w:eastAsia="標楷體" w:hAnsi="Times New Roman"/>
          <w:sz w:val="28"/>
          <w:szCs w:val="28"/>
        </w:rPr>
      </w:pPr>
      <w:r>
        <w:rPr>
          <w:rFonts w:ascii="Times New Roman" w:eastAsia="標楷體" w:hAnsi="Times New Roman"/>
          <w:sz w:val="28"/>
          <w:szCs w:val="28"/>
        </w:rPr>
        <w:br w:type="page"/>
      </w:r>
    </w:p>
    <w:p w14:paraId="26F26803" w14:textId="067F2C1B" w:rsidR="00C37AB1"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lastRenderedPageBreak/>
        <w:t>像是</w:t>
      </w:r>
      <w:r w:rsidRPr="002200DD">
        <w:rPr>
          <w:rFonts w:ascii="Times New Roman" w:eastAsia="標楷體" w:hAnsi="Times New Roman"/>
          <w:sz w:val="28"/>
          <w:szCs w:val="28"/>
        </w:rPr>
        <w:t xml:space="preserve"> ImageNet </w:t>
      </w:r>
      <w:r w:rsidRPr="002200DD">
        <w:rPr>
          <w:rFonts w:ascii="Times New Roman" w:eastAsia="標楷體" w:hAnsi="Times New Roman"/>
          <w:sz w:val="28"/>
          <w:szCs w:val="28"/>
        </w:rPr>
        <w:t>上的</w:t>
      </w:r>
      <w:r w:rsidRPr="002200DD">
        <w:rPr>
          <w:rFonts w:ascii="Times New Roman" w:eastAsia="標楷體" w:hAnsi="Times New Roman"/>
          <w:sz w:val="28"/>
          <w:szCs w:val="28"/>
        </w:rPr>
        <w:t xml:space="preserve"> ResNet</w:t>
      </w:r>
      <w:r w:rsidRPr="002200DD">
        <w:rPr>
          <w:rFonts w:ascii="Times New Roman" w:eastAsia="標楷體" w:hAnsi="Times New Roman"/>
          <w:sz w:val="28"/>
          <w:szCs w:val="28"/>
        </w:rPr>
        <w:t>、</w:t>
      </w:r>
      <w:r w:rsidRPr="002200DD">
        <w:rPr>
          <w:rFonts w:ascii="Times New Roman" w:eastAsia="標楷體" w:hAnsi="Times New Roman"/>
          <w:sz w:val="28"/>
          <w:szCs w:val="28"/>
        </w:rPr>
        <w:t>VGG</w:t>
      </w:r>
      <w:r w:rsidRPr="002200DD">
        <w:rPr>
          <w:rFonts w:ascii="Times New Roman" w:eastAsia="標楷體" w:hAnsi="Times New Roman"/>
          <w:sz w:val="28"/>
          <w:szCs w:val="28"/>
        </w:rPr>
        <w:t>、</w:t>
      </w:r>
      <w:r w:rsidRPr="002200DD">
        <w:rPr>
          <w:rFonts w:ascii="Times New Roman" w:eastAsia="標楷體" w:hAnsi="Times New Roman"/>
          <w:sz w:val="28"/>
          <w:szCs w:val="28"/>
        </w:rPr>
        <w:t xml:space="preserve">EfficientNet </w:t>
      </w:r>
      <w:r w:rsidRPr="002200DD">
        <w:rPr>
          <w:rFonts w:ascii="Times New Roman" w:eastAsia="標楷體" w:hAnsi="Times New Roman"/>
          <w:sz w:val="28"/>
          <w:szCs w:val="28"/>
        </w:rPr>
        <w:t>等，拿來「微調（</w:t>
      </w:r>
      <w:r w:rsidRPr="002200DD">
        <w:rPr>
          <w:rFonts w:ascii="Times New Roman" w:eastAsia="標楷體" w:hAnsi="Times New Roman"/>
          <w:sz w:val="28"/>
          <w:szCs w:val="28"/>
        </w:rPr>
        <w:t>fine-tune</w:t>
      </w:r>
      <w:r w:rsidRPr="002200DD">
        <w:rPr>
          <w:rFonts w:ascii="Times New Roman" w:eastAsia="標楷體" w:hAnsi="Times New Roman"/>
          <w:sz w:val="28"/>
          <w:szCs w:val="28"/>
        </w:rPr>
        <w:t>）」或「凍結部分層」後，應用在新任務上，模型首先於來源資料上訓練，取得具代表性的特徵表達，將前面幾層保留，代換掉後面幾層之後重新訓練模型的參數，接著將部分網路層（如卷積層）之參數遷移至目標任務中。</w:t>
      </w:r>
    </w:p>
    <w:p w14:paraId="7B11BC02" w14:textId="3F1BC2D6" w:rsidR="0093397F" w:rsidRPr="00C37AB1" w:rsidRDefault="00C37AB1" w:rsidP="0082423A">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圖</w:t>
      </w:r>
      <w:r w:rsidRPr="002200DD">
        <w:rPr>
          <w:rFonts w:ascii="Times New Roman" w:eastAsia="標楷體" w:hAnsi="Times New Roman" w:hint="eastAsia"/>
          <w:sz w:val="28"/>
          <w:szCs w:val="28"/>
        </w:rPr>
        <w:t>2.1</w:t>
      </w:r>
      <w:r w:rsidRPr="00400635">
        <w:rPr>
          <w:rFonts w:ascii="Times New Roman" w:eastAsia="標楷體" w:hAnsi="Times New Roman" w:hint="eastAsia"/>
          <w:sz w:val="28"/>
          <w:szCs w:val="28"/>
        </w:rPr>
        <w:t>[</w:t>
      </w:r>
      <w:r w:rsidRPr="00C37AB1">
        <w:rPr>
          <w:rFonts w:ascii="Times New Roman" w:eastAsia="標楷體" w:hAnsi="Times New Roman" w:hint="eastAsia"/>
          <w:sz w:val="28"/>
          <w:szCs w:val="28"/>
        </w:rPr>
        <w:t>7</w:t>
      </w:r>
      <w:r w:rsidRPr="00400635">
        <w:rPr>
          <w:rFonts w:ascii="Times New Roman" w:eastAsia="標楷體" w:hAnsi="Times New Roman" w:hint="eastAsia"/>
          <w:sz w:val="28"/>
          <w:szCs w:val="28"/>
        </w:rPr>
        <w:t>]</w:t>
      </w:r>
      <w:r w:rsidRPr="002200DD">
        <w:rPr>
          <w:rFonts w:ascii="Times New Roman" w:eastAsia="標楷體" w:hAnsi="Times New Roman"/>
          <w:sz w:val="28"/>
          <w:szCs w:val="28"/>
        </w:rPr>
        <w:t>為遷移式學習的基本流程</w:t>
      </w:r>
      <w:r>
        <w:rPr>
          <w:rFonts w:ascii="Times New Roman" w:eastAsia="標楷體" w:hAnsi="Times New Roman" w:hint="eastAsia"/>
          <w:sz w:val="28"/>
          <w:szCs w:val="28"/>
        </w:rPr>
        <w:t>，</w:t>
      </w:r>
      <w:r w:rsidR="00536773" w:rsidRPr="002200DD">
        <w:rPr>
          <w:rFonts w:ascii="Times New Roman" w:eastAsia="標楷體" w:hAnsi="Times New Roman"/>
          <w:sz w:val="28"/>
          <w:szCs w:val="28"/>
        </w:rPr>
        <w:t>針對目標資料可選擇僅訓練輸出層以降低過擬合風險，或在資料充足情況下對整體網路進行微調（</w:t>
      </w:r>
      <w:r w:rsidR="00536773" w:rsidRPr="002200DD">
        <w:rPr>
          <w:rFonts w:ascii="Times New Roman" w:eastAsia="標楷體" w:hAnsi="Times New Roman"/>
          <w:sz w:val="28"/>
          <w:szCs w:val="28"/>
        </w:rPr>
        <w:t>fine-tuning</w:t>
      </w:r>
      <w:r w:rsidR="00536773" w:rsidRPr="002200DD">
        <w:rPr>
          <w:rFonts w:ascii="Times New Roman" w:eastAsia="標楷體" w:hAnsi="Times New Roman"/>
          <w:sz w:val="28"/>
          <w:szCs w:val="28"/>
        </w:rPr>
        <w:t>），以進一步提升預測準確率。</w:t>
      </w:r>
    </w:p>
    <w:p w14:paraId="5AF2D18A" w14:textId="77777777" w:rsidR="0021228E" w:rsidRDefault="00536773" w:rsidP="0021228E">
      <w:pPr>
        <w:keepNext/>
        <w:spacing w:beforeLines="100" w:before="360"/>
        <w:ind w:left="1218" w:hangingChars="435" w:hanging="1218"/>
        <w:jc w:val="center"/>
      </w:pPr>
      <w:r w:rsidRPr="009D2D9E">
        <w:rPr>
          <w:rFonts w:ascii="Times New Roman" w:eastAsia="標楷體" w:hAnsi="Times New Roman"/>
          <w:bCs/>
          <w:noProof/>
          <w:sz w:val="28"/>
          <w:szCs w:val="28"/>
        </w:rPr>
        <w:drawing>
          <wp:inline distT="0" distB="0" distL="0" distR="0" wp14:anchorId="2C6A8204" wp14:editId="2DE97905">
            <wp:extent cx="4752000" cy="1983600"/>
            <wp:effectExtent l="0" t="0" r="0" b="0"/>
            <wp:docPr id="11851810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1094" name="圖片 11851810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000" cy="1983600"/>
                    </a:xfrm>
                    <a:prstGeom prst="rect">
                      <a:avLst/>
                    </a:prstGeom>
                  </pic:spPr>
                </pic:pic>
              </a:graphicData>
            </a:graphic>
          </wp:inline>
        </w:drawing>
      </w:r>
    </w:p>
    <w:p w14:paraId="0C4F06B4" w14:textId="25887197" w:rsidR="00536773" w:rsidRPr="00350819" w:rsidRDefault="0021228E" w:rsidP="00604BAE">
      <w:pPr>
        <w:pStyle w:val="af8"/>
        <w:widowControl w:val="0"/>
        <w:spacing w:afterLines="100" w:after="360"/>
        <w:jc w:val="center"/>
        <w:rPr>
          <w:rFonts w:ascii="Times New Roman" w:eastAsia="標楷體" w:hAnsi="Times New Roman" w:cs="Times New Roman"/>
          <w:b/>
          <w:sz w:val="28"/>
          <w:szCs w:val="28"/>
        </w:rPr>
      </w:pPr>
      <w:bookmarkStart w:id="23" w:name="_Toc198631226"/>
      <w:r w:rsidRPr="0021228E">
        <w:rPr>
          <w:rFonts w:ascii="Times New Roman" w:eastAsia="標楷體" w:hAnsi="Times New Roman" w:cs="Times New Roman" w:hint="eastAsia"/>
          <w:b/>
          <w:sz w:val="28"/>
          <w:szCs w:val="28"/>
        </w:rPr>
        <w:t>圖</w:t>
      </w:r>
      <w:r w:rsidRPr="0021228E">
        <w:rPr>
          <w:rFonts w:ascii="Times New Roman" w:eastAsia="標楷體" w:hAnsi="Times New Roman" w:cs="Times New Roman" w:hint="eastAsia"/>
          <w:b/>
          <w:sz w:val="28"/>
          <w:szCs w:val="28"/>
        </w:rPr>
        <w:t xml:space="preserve"> 2.</w:t>
      </w:r>
      <w:r w:rsidRPr="0021228E">
        <w:rPr>
          <w:rFonts w:ascii="Times New Roman" w:eastAsia="標楷體" w:hAnsi="Times New Roman" w:cs="Times New Roman"/>
          <w:b/>
          <w:sz w:val="28"/>
          <w:szCs w:val="28"/>
        </w:rPr>
        <w:fldChar w:fldCharType="begin"/>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hint="eastAsia"/>
          <w:b/>
          <w:sz w:val="28"/>
          <w:szCs w:val="28"/>
        </w:rPr>
        <w:instrText xml:space="preserve">SEQ </w:instrText>
      </w:r>
      <w:r w:rsidRPr="0021228E">
        <w:rPr>
          <w:rFonts w:ascii="Times New Roman" w:eastAsia="標楷體" w:hAnsi="Times New Roman" w:cs="Times New Roman" w:hint="eastAsia"/>
          <w:b/>
          <w:sz w:val="28"/>
          <w:szCs w:val="28"/>
        </w:rPr>
        <w:instrText>圖</w:instrText>
      </w:r>
      <w:r w:rsidRPr="0021228E">
        <w:rPr>
          <w:rFonts w:ascii="Times New Roman" w:eastAsia="標楷體" w:hAnsi="Times New Roman" w:cs="Times New Roman" w:hint="eastAsia"/>
          <w:b/>
          <w:sz w:val="28"/>
          <w:szCs w:val="28"/>
        </w:rPr>
        <w:instrText>_2. \* ARABIC</w:instrText>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21228E">
        <w:rPr>
          <w:rFonts w:ascii="Times New Roman" w:eastAsia="標楷體" w:hAnsi="Times New Roman" w:cs="Times New Roman"/>
          <w:b/>
          <w:sz w:val="28"/>
          <w:szCs w:val="28"/>
        </w:rPr>
        <w:fldChar w:fldCharType="end"/>
      </w:r>
      <w:r w:rsidR="00FA094D">
        <w:rPr>
          <w:rFonts w:ascii="標楷體" w:eastAsia="標楷體" w:hAnsi="標楷體" w:cs="Arial" w:hint="eastAsia"/>
          <w:b/>
          <w:sz w:val="28"/>
          <w:szCs w:val="28"/>
        </w:rPr>
        <w:t xml:space="preserve"> </w:t>
      </w:r>
      <w:r w:rsidRPr="0021228E">
        <w:rPr>
          <w:rFonts w:ascii="Times New Roman" w:eastAsia="標楷體" w:hAnsi="Times New Roman" w:cs="Times New Roman"/>
          <w:b/>
          <w:sz w:val="28"/>
          <w:szCs w:val="28"/>
        </w:rPr>
        <w:t>Layer Transfer [7]</w:t>
      </w:r>
      <w:bookmarkEnd w:id="23"/>
    </w:p>
    <w:p w14:paraId="6F499D40" w14:textId="77777777" w:rsidR="00F06A67" w:rsidRDefault="00F06A67" w:rsidP="00D87FE4">
      <w:pPr>
        <w:spacing w:beforeLines="100" w:before="360" w:afterLines="100" w:after="360"/>
        <w:jc w:val="center"/>
        <w:outlineLvl w:val="0"/>
        <w:rPr>
          <w:rFonts w:ascii="Times New Roman" w:eastAsia="標楷體" w:hAnsi="Times New Roman"/>
          <w:b/>
          <w:sz w:val="40"/>
          <w:szCs w:val="40"/>
        </w:rPr>
        <w:sectPr w:rsidR="00F06A67" w:rsidSect="00552EC2">
          <w:pgSz w:w="11906" w:h="16838"/>
          <w:pgMar w:top="1440" w:right="1800" w:bottom="1440" w:left="1800" w:header="851" w:footer="419" w:gutter="0"/>
          <w:cols w:space="425"/>
          <w:titlePg/>
          <w:docGrid w:type="lines" w:linePitch="360"/>
        </w:sectPr>
      </w:pPr>
    </w:p>
    <w:p w14:paraId="665F8030" w14:textId="023259F3" w:rsidR="007373B4" w:rsidRPr="006B6F75" w:rsidRDefault="00BF7760" w:rsidP="00D87FE4">
      <w:pPr>
        <w:spacing w:beforeLines="100" w:before="360" w:afterLines="100" w:after="360"/>
        <w:jc w:val="center"/>
        <w:outlineLvl w:val="0"/>
        <w:rPr>
          <w:rFonts w:ascii="Times New Roman" w:eastAsia="標楷體" w:hAnsi="Times New Roman"/>
          <w:b/>
          <w:sz w:val="40"/>
          <w:szCs w:val="40"/>
        </w:rPr>
      </w:pPr>
      <w:bookmarkStart w:id="24" w:name="_Toc198636316"/>
      <w:r w:rsidRPr="006B6F75">
        <w:rPr>
          <w:rFonts w:ascii="Times New Roman" w:eastAsia="標楷體" w:hAnsi="Times New Roman"/>
          <w:b/>
          <w:sz w:val="40"/>
          <w:szCs w:val="40"/>
        </w:rPr>
        <w:lastRenderedPageBreak/>
        <w:t>第</w:t>
      </w:r>
      <w:r w:rsidR="00505333" w:rsidRPr="006B6F75">
        <w:rPr>
          <w:rFonts w:ascii="Times New Roman" w:eastAsia="標楷體" w:hAnsi="Times New Roman" w:hint="eastAsia"/>
          <w:b/>
          <w:sz w:val="40"/>
          <w:szCs w:val="40"/>
        </w:rPr>
        <w:t>3</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00F53F4E" w:rsidRPr="006B6F75">
        <w:rPr>
          <w:rFonts w:ascii="Times New Roman" w:eastAsia="標楷體" w:hAnsi="Times New Roman" w:hint="eastAsia"/>
          <w:b/>
          <w:sz w:val="40"/>
          <w:szCs w:val="40"/>
        </w:rPr>
        <w:t>研究內容</w:t>
      </w:r>
      <w:r w:rsidR="0057159B">
        <w:rPr>
          <w:rFonts w:ascii="Times New Roman" w:eastAsia="標楷體" w:hAnsi="Times New Roman" w:hint="eastAsia"/>
          <w:b/>
          <w:sz w:val="40"/>
          <w:szCs w:val="40"/>
        </w:rPr>
        <w:t>與</w:t>
      </w:r>
      <w:r w:rsidR="00F53F4E" w:rsidRPr="006B6F75">
        <w:rPr>
          <w:rFonts w:ascii="Times New Roman" w:eastAsia="標楷體" w:hAnsi="Times New Roman" w:hint="eastAsia"/>
          <w:b/>
          <w:sz w:val="40"/>
          <w:szCs w:val="40"/>
        </w:rPr>
        <w:t>方法</w:t>
      </w:r>
      <w:bookmarkEnd w:id="24"/>
    </w:p>
    <w:p w14:paraId="176FB32E" w14:textId="02312C30" w:rsidR="006A4506" w:rsidRPr="006A4506" w:rsidRDefault="00686D98" w:rsidP="006A4506">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25" w:author="俞華鈴" w:date="2025-05-20T03:10:00Z" w16du:dateUtc="2025-05-19T19:10:00Z">
            <w:rPr>
              <w:rFonts w:ascii="Times New Roman" w:eastAsia="標楷體" w:hAnsi="Times New Roman" w:hint="eastAsia"/>
              <w:bCs/>
              <w:sz w:val="28"/>
              <w:szCs w:val="28"/>
              <w:highlight w:val="cyan"/>
            </w:rPr>
          </w:rPrChange>
        </w:rPr>
        <w:t>本研究</w:t>
      </w:r>
      <w:r w:rsidR="00BA65DF" w:rsidRPr="00157907">
        <w:rPr>
          <w:rFonts w:ascii="Times New Roman" w:eastAsia="標楷體" w:hAnsi="Times New Roman" w:hint="eastAsia"/>
          <w:bCs/>
          <w:sz w:val="28"/>
          <w:szCs w:val="28"/>
          <w:rPrChange w:id="26" w:author="俞華鈴" w:date="2025-05-20T03:10:00Z" w16du:dateUtc="2025-05-19T19:10:00Z">
            <w:rPr>
              <w:rFonts w:ascii="Times New Roman" w:eastAsia="標楷體" w:hAnsi="Times New Roman" w:hint="eastAsia"/>
              <w:bCs/>
              <w:sz w:val="28"/>
              <w:szCs w:val="28"/>
              <w:highlight w:val="cyan"/>
            </w:rPr>
          </w:rPrChange>
        </w:rPr>
        <w:t>以糖尿病視網膜辨識為核心</w:t>
      </w:r>
      <w:r w:rsidR="003E0393" w:rsidRPr="00157907">
        <w:rPr>
          <w:rFonts w:ascii="Times New Roman" w:eastAsia="標楷體" w:hAnsi="Times New Roman" w:hint="eastAsia"/>
          <w:bCs/>
          <w:sz w:val="28"/>
          <w:szCs w:val="28"/>
          <w:rPrChange w:id="27" w:author="俞華鈴" w:date="2025-05-20T03:10:00Z" w16du:dateUtc="2025-05-19T19:10:00Z">
            <w:rPr>
              <w:rFonts w:ascii="Times New Roman" w:eastAsia="標楷體" w:hAnsi="Times New Roman" w:hint="eastAsia"/>
              <w:bCs/>
              <w:sz w:val="28"/>
              <w:szCs w:val="28"/>
              <w:highlight w:val="cyan"/>
            </w:rPr>
          </w:rPrChange>
        </w:rPr>
        <w:t>，</w:t>
      </w:r>
      <w:r w:rsidR="00FA480B" w:rsidRPr="00157907">
        <w:rPr>
          <w:rFonts w:ascii="Times New Roman" w:eastAsia="標楷體" w:hAnsi="Times New Roman" w:hint="eastAsia"/>
          <w:bCs/>
          <w:sz w:val="28"/>
          <w:szCs w:val="28"/>
          <w:rPrChange w:id="28" w:author="俞華鈴" w:date="2025-05-20T03:10:00Z" w16du:dateUtc="2025-05-19T19:10:00Z">
            <w:rPr>
              <w:rFonts w:ascii="Times New Roman" w:eastAsia="標楷體" w:hAnsi="Times New Roman" w:hint="eastAsia"/>
              <w:bCs/>
              <w:sz w:val="28"/>
              <w:szCs w:val="28"/>
              <w:highlight w:val="cyan"/>
            </w:rPr>
          </w:rPrChange>
        </w:rPr>
        <w:t>開發一套基於網頁平台之輔助診斷系統。該系統提供醫師便利的操作介面，使用者可透過網頁介面上傳視網膜影像，系統將影像傳送至已訓練完成之辨識模型進行分類分析，</w:t>
      </w:r>
      <w:r w:rsidR="001E258B" w:rsidRPr="00157907">
        <w:rPr>
          <w:rFonts w:ascii="Times New Roman" w:eastAsia="標楷體" w:hAnsi="Times New Roman" w:hint="eastAsia"/>
          <w:bCs/>
          <w:sz w:val="28"/>
          <w:szCs w:val="28"/>
          <w:rPrChange w:id="29" w:author="俞華鈴" w:date="2025-05-20T03:10:00Z" w16du:dateUtc="2025-05-19T19:10:00Z">
            <w:rPr>
              <w:rFonts w:ascii="Times New Roman" w:eastAsia="標楷體" w:hAnsi="Times New Roman" w:hint="eastAsia"/>
              <w:bCs/>
              <w:sz w:val="28"/>
              <w:szCs w:val="28"/>
              <w:highlight w:val="cyan"/>
            </w:rPr>
          </w:rPrChange>
        </w:rPr>
        <w:t>模型可辨識五種視網膜病變等級</w:t>
      </w:r>
      <w:r w:rsidR="00EE4228" w:rsidRPr="00157907">
        <w:rPr>
          <w:rFonts w:ascii="Times New Roman" w:eastAsia="標楷體" w:hAnsi="Times New Roman" w:hint="eastAsia"/>
          <w:bCs/>
          <w:sz w:val="28"/>
          <w:szCs w:val="28"/>
          <w:rPrChange w:id="30" w:author="俞華鈴" w:date="2025-05-20T03:10:00Z" w16du:dateUtc="2025-05-19T19:10:00Z">
            <w:rPr>
              <w:rFonts w:ascii="Times New Roman" w:eastAsia="標楷體" w:hAnsi="Times New Roman" w:hint="eastAsia"/>
              <w:bCs/>
              <w:sz w:val="28"/>
              <w:szCs w:val="28"/>
              <w:highlight w:val="cyan"/>
            </w:rPr>
          </w:rPrChange>
        </w:rPr>
        <w:t>，包括無視網膜病變（</w:t>
      </w:r>
      <w:r w:rsidR="00EE4228" w:rsidRPr="00157907">
        <w:rPr>
          <w:rFonts w:ascii="Times New Roman" w:eastAsia="標楷體" w:hAnsi="Times New Roman"/>
          <w:bCs/>
          <w:sz w:val="28"/>
          <w:szCs w:val="28"/>
          <w:rPrChange w:id="31" w:author="俞華鈴" w:date="2025-05-20T03:10:00Z" w16du:dateUtc="2025-05-19T19:10:00Z">
            <w:rPr>
              <w:rFonts w:ascii="Times New Roman" w:eastAsia="標楷體" w:hAnsi="Times New Roman"/>
              <w:bCs/>
              <w:sz w:val="28"/>
              <w:szCs w:val="28"/>
              <w:highlight w:val="cyan"/>
            </w:rPr>
          </w:rPrChange>
        </w:rPr>
        <w:t>No DR)</w:t>
      </w:r>
      <w:r w:rsidR="00EE4228" w:rsidRPr="00157907">
        <w:rPr>
          <w:rFonts w:ascii="Times New Roman" w:eastAsia="標楷體" w:hAnsi="Times New Roman" w:hint="eastAsia"/>
          <w:bCs/>
          <w:sz w:val="28"/>
          <w:szCs w:val="28"/>
          <w:rPrChange w:id="32" w:author="俞華鈴" w:date="2025-05-20T03:10:00Z" w16du:dateUtc="2025-05-19T19:10:00Z">
            <w:rPr>
              <w:rFonts w:ascii="Times New Roman" w:eastAsia="標楷體" w:hAnsi="Times New Roman" w:hint="eastAsia"/>
              <w:bCs/>
              <w:sz w:val="28"/>
              <w:szCs w:val="28"/>
              <w:highlight w:val="cyan"/>
            </w:rPr>
          </w:rPrChange>
        </w:rPr>
        <w:t>、輕度非增殖性視網膜病變（</w:t>
      </w:r>
      <w:r w:rsidR="00EE4228" w:rsidRPr="00157907">
        <w:rPr>
          <w:rFonts w:ascii="Times New Roman" w:eastAsia="標楷體" w:hAnsi="Times New Roman"/>
          <w:bCs/>
          <w:sz w:val="28"/>
          <w:szCs w:val="28"/>
          <w:rPrChange w:id="33" w:author="俞華鈴" w:date="2025-05-20T03:10:00Z" w16du:dateUtc="2025-05-19T19:10:00Z">
            <w:rPr>
              <w:rFonts w:ascii="Times New Roman" w:eastAsia="標楷體" w:hAnsi="Times New Roman"/>
              <w:bCs/>
              <w:sz w:val="28"/>
              <w:szCs w:val="28"/>
              <w:highlight w:val="cyan"/>
            </w:rPr>
          </w:rPrChange>
        </w:rPr>
        <w:t>Mild NPDR)</w:t>
      </w:r>
      <w:r w:rsidR="00EE4228" w:rsidRPr="00157907">
        <w:rPr>
          <w:rFonts w:ascii="Times New Roman" w:eastAsia="標楷體" w:hAnsi="Times New Roman" w:hint="eastAsia"/>
          <w:bCs/>
          <w:sz w:val="28"/>
          <w:szCs w:val="28"/>
          <w:rPrChange w:id="34" w:author="俞華鈴" w:date="2025-05-20T03:10:00Z" w16du:dateUtc="2025-05-19T19:10:00Z">
            <w:rPr>
              <w:rFonts w:ascii="Times New Roman" w:eastAsia="標楷體" w:hAnsi="Times New Roman" w:hint="eastAsia"/>
              <w:bCs/>
              <w:sz w:val="28"/>
              <w:szCs w:val="28"/>
              <w:highlight w:val="cyan"/>
            </w:rPr>
          </w:rPrChange>
        </w:rPr>
        <w:t>、中度非增殖性視網膜病變（</w:t>
      </w:r>
      <w:r w:rsidR="00EE4228" w:rsidRPr="00157907">
        <w:rPr>
          <w:rFonts w:ascii="Times New Roman" w:eastAsia="標楷體" w:hAnsi="Times New Roman"/>
          <w:bCs/>
          <w:sz w:val="28"/>
          <w:szCs w:val="28"/>
          <w:rPrChange w:id="35" w:author="俞華鈴" w:date="2025-05-20T03:10:00Z" w16du:dateUtc="2025-05-19T19:10:00Z">
            <w:rPr>
              <w:rFonts w:ascii="Times New Roman" w:eastAsia="標楷體" w:hAnsi="Times New Roman"/>
              <w:bCs/>
              <w:sz w:val="28"/>
              <w:szCs w:val="28"/>
              <w:highlight w:val="cyan"/>
            </w:rPr>
          </w:rPrChange>
        </w:rPr>
        <w:t>Moderate NPDR</w:t>
      </w:r>
      <w:r w:rsidR="00EE4228" w:rsidRPr="00157907">
        <w:rPr>
          <w:rFonts w:ascii="Times New Roman" w:eastAsia="標楷體" w:hAnsi="Times New Roman" w:hint="eastAsia"/>
          <w:bCs/>
          <w:sz w:val="28"/>
          <w:szCs w:val="28"/>
          <w:rPrChange w:id="36" w:author="俞華鈴" w:date="2025-05-20T03:10:00Z" w16du:dateUtc="2025-05-19T19:10:00Z">
            <w:rPr>
              <w:rFonts w:ascii="Times New Roman" w:eastAsia="標楷體" w:hAnsi="Times New Roman" w:hint="eastAsia"/>
              <w:bCs/>
              <w:sz w:val="28"/>
              <w:szCs w:val="28"/>
              <w:highlight w:val="cyan"/>
            </w:rPr>
          </w:rPrChange>
        </w:rPr>
        <w:t>）、重度非增殖性視網膜病變（</w:t>
      </w:r>
      <w:r w:rsidR="00EE4228" w:rsidRPr="00157907">
        <w:rPr>
          <w:rFonts w:ascii="Times New Roman" w:eastAsia="標楷體" w:hAnsi="Times New Roman"/>
          <w:bCs/>
          <w:sz w:val="28"/>
          <w:szCs w:val="28"/>
          <w:rPrChange w:id="37" w:author="俞華鈴" w:date="2025-05-20T03:10:00Z" w16du:dateUtc="2025-05-19T19:10:00Z">
            <w:rPr>
              <w:rFonts w:ascii="Times New Roman" w:eastAsia="標楷體" w:hAnsi="Times New Roman"/>
              <w:bCs/>
              <w:sz w:val="28"/>
              <w:szCs w:val="28"/>
              <w:highlight w:val="cyan"/>
            </w:rPr>
          </w:rPrChange>
        </w:rPr>
        <w:t>Server NPDR</w:t>
      </w:r>
      <w:r w:rsidR="00EE4228" w:rsidRPr="00157907">
        <w:rPr>
          <w:rFonts w:ascii="Times New Roman" w:eastAsia="標楷體" w:hAnsi="Times New Roman" w:hint="eastAsia"/>
          <w:bCs/>
          <w:sz w:val="28"/>
          <w:szCs w:val="28"/>
          <w:rPrChange w:id="38" w:author="俞華鈴" w:date="2025-05-20T03:10:00Z" w16du:dateUtc="2025-05-19T19:10:00Z">
            <w:rPr>
              <w:rFonts w:ascii="Times New Roman" w:eastAsia="標楷體" w:hAnsi="Times New Roman" w:hint="eastAsia"/>
              <w:bCs/>
              <w:sz w:val="28"/>
              <w:szCs w:val="28"/>
              <w:highlight w:val="cyan"/>
            </w:rPr>
          </w:rPrChange>
        </w:rPr>
        <w:t>）及增值性視網膜病變（</w:t>
      </w:r>
      <w:r w:rsidR="00EE4228" w:rsidRPr="00157907">
        <w:rPr>
          <w:rFonts w:ascii="Times New Roman" w:eastAsia="標楷體" w:hAnsi="Times New Roman"/>
          <w:bCs/>
          <w:sz w:val="28"/>
          <w:szCs w:val="28"/>
          <w:rPrChange w:id="39" w:author="俞華鈴" w:date="2025-05-20T03:10:00Z" w16du:dateUtc="2025-05-19T19:10:00Z">
            <w:rPr>
              <w:rFonts w:ascii="Times New Roman" w:eastAsia="標楷體" w:hAnsi="Times New Roman"/>
              <w:bCs/>
              <w:sz w:val="28"/>
              <w:szCs w:val="28"/>
              <w:highlight w:val="cyan"/>
            </w:rPr>
          </w:rPrChange>
        </w:rPr>
        <w:t>PDR</w:t>
      </w:r>
      <w:r w:rsidR="00EE4228" w:rsidRPr="00157907">
        <w:rPr>
          <w:rFonts w:ascii="Times New Roman" w:eastAsia="標楷體" w:hAnsi="Times New Roman" w:hint="eastAsia"/>
          <w:bCs/>
          <w:sz w:val="28"/>
          <w:szCs w:val="28"/>
          <w:rPrChange w:id="40" w:author="俞華鈴" w:date="2025-05-20T03:10:00Z" w16du:dateUtc="2025-05-19T19:10:00Z">
            <w:rPr>
              <w:rFonts w:ascii="Times New Roman" w:eastAsia="標楷體" w:hAnsi="Times New Roman" w:hint="eastAsia"/>
              <w:bCs/>
              <w:sz w:val="28"/>
              <w:szCs w:val="28"/>
              <w:highlight w:val="cyan"/>
            </w:rPr>
          </w:rPrChange>
        </w:rPr>
        <w:t>）。</w:t>
      </w:r>
      <w:r w:rsidR="006A4506" w:rsidRPr="00157907">
        <w:rPr>
          <w:rFonts w:ascii="Times New Roman" w:eastAsia="標楷體" w:hAnsi="Times New Roman" w:hint="eastAsia"/>
          <w:bCs/>
          <w:sz w:val="28"/>
          <w:szCs w:val="28"/>
          <w:rPrChange w:id="41" w:author="俞華鈴" w:date="2025-05-20T03:10:00Z" w16du:dateUtc="2025-05-19T19:10:00Z">
            <w:rPr>
              <w:rFonts w:ascii="Times New Roman" w:eastAsia="標楷體" w:hAnsi="Times New Roman" w:hint="eastAsia"/>
              <w:bCs/>
              <w:sz w:val="28"/>
              <w:szCs w:val="28"/>
              <w:highlight w:val="cyan"/>
            </w:rPr>
          </w:rPrChange>
        </w:rPr>
        <w:t>分析完成後，系統將辨識結果回傳並於網頁上顯示對應之</w:t>
      </w:r>
      <w:r w:rsidR="006A4506" w:rsidRPr="00157907">
        <w:rPr>
          <w:rFonts w:ascii="Times New Roman" w:eastAsia="標楷體" w:hAnsi="Times New Roman"/>
          <w:bCs/>
          <w:sz w:val="28"/>
          <w:szCs w:val="28"/>
          <w:rPrChange w:id="42" w:author="俞華鈴" w:date="2025-05-20T03:10:00Z" w16du:dateUtc="2025-05-19T19:10:00Z">
            <w:rPr>
              <w:rFonts w:ascii="Times New Roman" w:eastAsia="標楷體" w:hAnsi="Times New Roman"/>
              <w:bCs/>
              <w:sz w:val="28"/>
              <w:szCs w:val="28"/>
              <w:highlight w:val="cyan"/>
            </w:rPr>
          </w:rPrChange>
        </w:rPr>
        <w:t xml:space="preserve"> DR </w:t>
      </w:r>
      <w:r w:rsidR="006A4506" w:rsidRPr="00157907">
        <w:rPr>
          <w:rFonts w:ascii="Times New Roman" w:eastAsia="標楷體" w:hAnsi="Times New Roman" w:hint="eastAsia"/>
          <w:bCs/>
          <w:sz w:val="28"/>
          <w:szCs w:val="28"/>
          <w:rPrChange w:id="43" w:author="俞華鈴" w:date="2025-05-20T03:10:00Z" w16du:dateUtc="2025-05-19T19:10:00Z">
            <w:rPr>
              <w:rFonts w:ascii="Times New Roman" w:eastAsia="標楷體" w:hAnsi="Times New Roman" w:hint="eastAsia"/>
              <w:bCs/>
              <w:sz w:val="28"/>
              <w:szCs w:val="28"/>
              <w:highlight w:val="cyan"/>
            </w:rPr>
          </w:rPrChange>
        </w:rPr>
        <w:t>分級，協助臨床醫師快速判斷病變程度，作為診斷與後續治療決策之參考依據。整體</w:t>
      </w:r>
      <w:r w:rsidR="0098011E" w:rsidRPr="00157907">
        <w:rPr>
          <w:rFonts w:ascii="Times New Roman" w:eastAsia="標楷體" w:hAnsi="Times New Roman" w:hint="eastAsia"/>
          <w:bCs/>
          <w:sz w:val="28"/>
          <w:szCs w:val="28"/>
          <w:rPrChange w:id="44" w:author="俞華鈴" w:date="2025-05-20T03:10:00Z" w16du:dateUtc="2025-05-19T19:10:00Z">
            <w:rPr>
              <w:rFonts w:ascii="Times New Roman" w:eastAsia="標楷體" w:hAnsi="Times New Roman" w:hint="eastAsia"/>
              <w:bCs/>
              <w:sz w:val="28"/>
              <w:szCs w:val="28"/>
              <w:highlight w:val="cyan"/>
            </w:rPr>
          </w:rPrChange>
        </w:rPr>
        <w:t>架構</w:t>
      </w:r>
      <w:r w:rsidR="006A4506" w:rsidRPr="00157907">
        <w:rPr>
          <w:rFonts w:ascii="Times New Roman" w:eastAsia="標楷體" w:hAnsi="Times New Roman" w:hint="eastAsia"/>
          <w:bCs/>
          <w:sz w:val="28"/>
          <w:szCs w:val="28"/>
          <w:rPrChange w:id="45" w:author="俞華鈴" w:date="2025-05-20T03:10:00Z" w16du:dateUtc="2025-05-19T19:10:00Z">
            <w:rPr>
              <w:rFonts w:ascii="Times New Roman" w:eastAsia="標楷體" w:hAnsi="Times New Roman" w:hint="eastAsia"/>
              <w:bCs/>
              <w:sz w:val="28"/>
              <w:szCs w:val="28"/>
              <w:highlight w:val="cyan"/>
            </w:rPr>
          </w:rPrChange>
        </w:rPr>
        <w:t>如圖</w:t>
      </w:r>
      <w:r w:rsidR="006A4506" w:rsidRPr="00157907">
        <w:rPr>
          <w:rFonts w:ascii="Times New Roman" w:eastAsia="標楷體" w:hAnsi="Times New Roman"/>
          <w:bCs/>
          <w:sz w:val="28"/>
          <w:szCs w:val="28"/>
          <w:rPrChange w:id="46" w:author="俞華鈴" w:date="2025-05-20T03:10:00Z" w16du:dateUtc="2025-05-19T19:10:00Z">
            <w:rPr>
              <w:rFonts w:ascii="Times New Roman" w:eastAsia="標楷體" w:hAnsi="Times New Roman"/>
              <w:bCs/>
              <w:sz w:val="28"/>
              <w:szCs w:val="28"/>
              <w:highlight w:val="cyan"/>
            </w:rPr>
          </w:rPrChange>
        </w:rPr>
        <w:t>3.1</w:t>
      </w:r>
      <w:r w:rsidR="006A4506" w:rsidRPr="00157907">
        <w:rPr>
          <w:rFonts w:ascii="Times New Roman" w:eastAsia="標楷體" w:hAnsi="Times New Roman" w:hint="eastAsia"/>
          <w:bCs/>
          <w:sz w:val="28"/>
          <w:szCs w:val="28"/>
          <w:rPrChange w:id="47" w:author="俞華鈴" w:date="2025-05-20T03:10:00Z" w16du:dateUtc="2025-05-19T19:10:00Z">
            <w:rPr>
              <w:rFonts w:ascii="Times New Roman" w:eastAsia="標楷體" w:hAnsi="Times New Roman" w:hint="eastAsia"/>
              <w:bCs/>
              <w:sz w:val="28"/>
              <w:szCs w:val="28"/>
              <w:highlight w:val="cyan"/>
            </w:rPr>
          </w:rPrChange>
        </w:rPr>
        <w:t>所示。</w:t>
      </w:r>
    </w:p>
    <w:p w14:paraId="2C380FB9" w14:textId="77777777" w:rsidR="00BE09F5" w:rsidRPr="009D2D9E" w:rsidRDefault="00BE09F5" w:rsidP="00BE09F5">
      <w:pPr>
        <w:pStyle w:val="a7"/>
        <w:keepNext/>
        <w:spacing w:beforeLines="100" w:before="360"/>
        <w:ind w:leftChars="0" w:left="0"/>
        <w:jc w:val="both"/>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B31B3D5" wp14:editId="2C1BB94A">
            <wp:extent cx="5274310" cy="1566545"/>
            <wp:effectExtent l="0" t="0" r="2540" b="0"/>
            <wp:docPr id="908912489"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一張含有 文字, 螢幕擷取畫面, 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66545"/>
                    </a:xfrm>
                    <a:prstGeom prst="rect">
                      <a:avLst/>
                    </a:prstGeom>
                    <a:noFill/>
                    <a:ln>
                      <a:noFill/>
                    </a:ln>
                  </pic:spPr>
                </pic:pic>
              </a:graphicData>
            </a:graphic>
          </wp:inline>
        </w:drawing>
      </w:r>
    </w:p>
    <w:p w14:paraId="5EEC9294" w14:textId="56BD7E3B" w:rsidR="00686D98" w:rsidRPr="00107A80" w:rsidRDefault="00BE09F5" w:rsidP="001A1488">
      <w:pPr>
        <w:pStyle w:val="af8"/>
        <w:widowControl w:val="0"/>
        <w:spacing w:afterLines="100" w:after="360"/>
        <w:jc w:val="center"/>
        <w:rPr>
          <w:rFonts w:ascii="Times New Roman" w:eastAsia="標楷體" w:hAnsi="Times New Roman" w:cs="Times New Roman"/>
          <w:b/>
          <w:sz w:val="28"/>
          <w:szCs w:val="28"/>
        </w:rPr>
      </w:pPr>
      <w:bookmarkStart w:id="48" w:name="_Toc198508007"/>
      <w:bookmarkStart w:id="49" w:name="_Toc19863122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48"/>
      <w:bookmarkEnd w:id="49"/>
    </w:p>
    <w:p w14:paraId="7AD5FA83" w14:textId="5FC7CD38" w:rsidR="00622DB9" w:rsidRPr="006B6F75" w:rsidRDefault="00505333" w:rsidP="00A46598">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50" w:name="_Toc198636317"/>
      <w:r w:rsidRPr="006B6F75">
        <w:rPr>
          <w:rFonts w:ascii="Times New Roman" w:eastAsia="標楷體" w:hAnsi="Times New Roman" w:cs="Times New Roman" w:hint="eastAsia"/>
          <w:bCs w:val="0"/>
          <w:sz w:val="36"/>
          <w:szCs w:val="36"/>
        </w:rPr>
        <w:t>3</w:t>
      </w:r>
      <w:r w:rsidR="001874E7" w:rsidRPr="006B6F75">
        <w:rPr>
          <w:rFonts w:ascii="Times New Roman" w:eastAsia="標楷體" w:hAnsi="Times New Roman" w:cs="Times New Roman"/>
          <w:bCs w:val="0"/>
          <w:sz w:val="36"/>
          <w:szCs w:val="36"/>
        </w:rPr>
        <w:t>.</w:t>
      </w:r>
      <w:r w:rsidR="001874E7" w:rsidRPr="006B6F75">
        <w:rPr>
          <w:rFonts w:ascii="Times New Roman" w:eastAsia="標楷體" w:hAnsi="Times New Roman" w:cs="Times New Roman" w:hint="eastAsia"/>
          <w:bCs w:val="0"/>
          <w:sz w:val="36"/>
          <w:szCs w:val="36"/>
        </w:rPr>
        <w:t xml:space="preserve">1 </w:t>
      </w:r>
      <w:r w:rsidR="00E254A7">
        <w:rPr>
          <w:rFonts w:ascii="Times New Roman" w:eastAsia="標楷體" w:hAnsi="Times New Roman" w:cs="Times New Roman" w:hint="eastAsia"/>
          <w:bCs w:val="0"/>
          <w:sz w:val="36"/>
          <w:szCs w:val="36"/>
        </w:rPr>
        <w:t>訓練</w:t>
      </w:r>
      <w:r w:rsidR="00DA0962">
        <w:rPr>
          <w:rFonts w:ascii="Times New Roman" w:eastAsia="標楷體" w:hAnsi="Times New Roman" w:cs="Times New Roman" w:hint="eastAsia"/>
          <w:bCs w:val="0"/>
          <w:sz w:val="36"/>
          <w:szCs w:val="36"/>
        </w:rPr>
        <w:t>架構</w:t>
      </w:r>
      <w:bookmarkEnd w:id="50"/>
    </w:p>
    <w:p w14:paraId="027BF765" w14:textId="3A54724E" w:rsidR="00F92CF9" w:rsidRDefault="00A433C8" w:rsidP="00EB6CF1">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51" w:author="俞華鈴" w:date="2025-05-20T03:10:00Z" w16du:dateUtc="2025-05-19T19:10:00Z">
            <w:rPr>
              <w:rFonts w:ascii="Times New Roman" w:eastAsia="標楷體" w:hAnsi="Times New Roman" w:hint="eastAsia"/>
              <w:bCs/>
              <w:sz w:val="28"/>
              <w:szCs w:val="28"/>
              <w:highlight w:val="cyan"/>
            </w:rPr>
          </w:rPrChange>
        </w:rPr>
        <w:t>透過資料分割與擴增提升模型泛化能力，並以</w:t>
      </w:r>
      <w:r w:rsidRPr="00157907">
        <w:rPr>
          <w:rFonts w:ascii="Times New Roman" w:eastAsia="標楷體" w:hAnsi="Times New Roman"/>
          <w:bCs/>
          <w:sz w:val="28"/>
          <w:szCs w:val="28"/>
          <w:rPrChange w:id="52" w:author="俞華鈴" w:date="2025-05-20T03:10:00Z" w16du:dateUtc="2025-05-19T19:10:00Z">
            <w:rPr>
              <w:rFonts w:ascii="Times New Roman" w:eastAsia="標楷體" w:hAnsi="Times New Roman"/>
              <w:bCs/>
              <w:sz w:val="28"/>
              <w:szCs w:val="28"/>
              <w:highlight w:val="cyan"/>
            </w:rPr>
          </w:rPrChange>
        </w:rPr>
        <w:t>CNN</w:t>
      </w:r>
      <w:r w:rsidRPr="00157907">
        <w:rPr>
          <w:rFonts w:ascii="Times New Roman" w:eastAsia="標楷體" w:hAnsi="Times New Roman" w:hint="eastAsia"/>
          <w:bCs/>
          <w:sz w:val="28"/>
          <w:szCs w:val="28"/>
          <w:rPrChange w:id="53"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4" w:author="俞華鈴" w:date="2025-05-20T03:10:00Z" w16du:dateUtc="2025-05-19T19:10:00Z">
            <w:rPr>
              <w:rFonts w:ascii="Times New Roman" w:eastAsia="標楷體" w:hAnsi="Times New Roman"/>
              <w:bCs/>
              <w:sz w:val="28"/>
              <w:szCs w:val="28"/>
              <w:highlight w:val="cyan"/>
            </w:rPr>
          </w:rPrChange>
        </w:rPr>
        <w:t>VGG16</w:t>
      </w:r>
      <w:r w:rsidRPr="00157907">
        <w:rPr>
          <w:rFonts w:ascii="Times New Roman" w:eastAsia="標楷體" w:hAnsi="Times New Roman" w:hint="eastAsia"/>
          <w:bCs/>
          <w:sz w:val="28"/>
          <w:szCs w:val="28"/>
          <w:rPrChange w:id="55"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6" w:author="俞華鈴" w:date="2025-05-20T03:10:00Z" w16du:dateUtc="2025-05-19T19:10:00Z">
            <w:rPr>
              <w:rFonts w:ascii="Times New Roman" w:eastAsia="標楷體" w:hAnsi="Times New Roman"/>
              <w:bCs/>
              <w:sz w:val="28"/>
              <w:szCs w:val="28"/>
              <w:highlight w:val="cyan"/>
            </w:rPr>
          </w:rPrChange>
        </w:rPr>
        <w:t>ResNet50</w:t>
      </w:r>
      <w:r w:rsidRPr="00157907">
        <w:rPr>
          <w:rFonts w:ascii="Times New Roman" w:eastAsia="標楷體" w:hAnsi="Times New Roman" w:hint="eastAsia"/>
          <w:bCs/>
          <w:sz w:val="28"/>
          <w:szCs w:val="28"/>
          <w:rPrChange w:id="57" w:author="俞華鈴" w:date="2025-05-20T03:10:00Z" w16du:dateUtc="2025-05-19T19:10:00Z">
            <w:rPr>
              <w:rFonts w:ascii="Times New Roman" w:eastAsia="標楷體" w:hAnsi="Times New Roman" w:hint="eastAsia"/>
              <w:bCs/>
              <w:sz w:val="28"/>
              <w:szCs w:val="28"/>
              <w:highlight w:val="cyan"/>
            </w:rPr>
          </w:rPrChange>
        </w:rPr>
        <w:t>進行糖尿病視網膜病變五分類訓練。最後以準確率、損失函數與混淆矩陣等指標評估模型效能與實用性</w:t>
      </w:r>
      <w:r w:rsidR="002E351F" w:rsidRPr="00157907">
        <w:rPr>
          <w:rFonts w:ascii="Times New Roman" w:eastAsia="標楷體" w:hAnsi="Times New Roman" w:hint="eastAsia"/>
          <w:bCs/>
          <w:sz w:val="28"/>
          <w:szCs w:val="28"/>
          <w:rPrChange w:id="58" w:author="俞華鈴" w:date="2025-05-20T03:10:00Z" w16du:dateUtc="2025-05-19T19:10:00Z">
            <w:rPr>
              <w:rFonts w:ascii="Times New Roman" w:eastAsia="標楷體" w:hAnsi="Times New Roman" w:hint="eastAsia"/>
              <w:bCs/>
              <w:sz w:val="28"/>
              <w:szCs w:val="28"/>
              <w:highlight w:val="cyan"/>
            </w:rPr>
          </w:rPrChange>
        </w:rPr>
        <w:t>，</w:t>
      </w:r>
      <w:r w:rsidR="00685E1F" w:rsidRPr="00157907">
        <w:rPr>
          <w:rFonts w:ascii="Times New Roman" w:eastAsia="標楷體" w:hAnsi="Times New Roman" w:hint="eastAsia"/>
          <w:bCs/>
          <w:sz w:val="28"/>
          <w:szCs w:val="28"/>
          <w:rPrChange w:id="59" w:author="俞華鈴" w:date="2025-05-20T03:10:00Z" w16du:dateUtc="2025-05-19T19:10:00Z">
            <w:rPr>
              <w:rFonts w:ascii="Times New Roman" w:eastAsia="標楷體" w:hAnsi="Times New Roman" w:hint="eastAsia"/>
              <w:bCs/>
              <w:sz w:val="28"/>
              <w:szCs w:val="28"/>
              <w:highlight w:val="cyan"/>
            </w:rPr>
          </w:rPrChange>
        </w:rPr>
        <w:t>如圖</w:t>
      </w:r>
      <w:r w:rsidR="00685E1F" w:rsidRPr="00157907">
        <w:rPr>
          <w:rFonts w:ascii="Times New Roman" w:eastAsia="標楷體" w:hAnsi="Times New Roman"/>
          <w:bCs/>
          <w:sz w:val="28"/>
          <w:szCs w:val="28"/>
          <w:rPrChange w:id="60" w:author="俞華鈴" w:date="2025-05-20T03:10:00Z" w16du:dateUtc="2025-05-19T19:10:00Z">
            <w:rPr>
              <w:rFonts w:ascii="Times New Roman" w:eastAsia="標楷體" w:hAnsi="Times New Roman"/>
              <w:bCs/>
              <w:sz w:val="28"/>
              <w:szCs w:val="28"/>
              <w:highlight w:val="cyan"/>
            </w:rPr>
          </w:rPrChange>
        </w:rPr>
        <w:t>3.2</w:t>
      </w:r>
      <w:r w:rsidR="00685E1F" w:rsidRPr="00157907">
        <w:rPr>
          <w:rFonts w:ascii="Times New Roman" w:eastAsia="標楷體" w:hAnsi="Times New Roman" w:hint="eastAsia"/>
          <w:bCs/>
          <w:sz w:val="28"/>
          <w:szCs w:val="28"/>
          <w:rPrChange w:id="61" w:author="俞華鈴" w:date="2025-05-20T03:10:00Z" w16du:dateUtc="2025-05-19T19:10:00Z">
            <w:rPr>
              <w:rFonts w:ascii="Times New Roman" w:eastAsia="標楷體" w:hAnsi="Times New Roman" w:hint="eastAsia"/>
              <w:bCs/>
              <w:sz w:val="28"/>
              <w:szCs w:val="28"/>
              <w:highlight w:val="cyan"/>
            </w:rPr>
          </w:rPrChange>
        </w:rPr>
        <w:t>所示</w:t>
      </w:r>
      <w:r w:rsidR="002E351F" w:rsidRPr="00157907">
        <w:rPr>
          <w:rFonts w:ascii="Times New Roman" w:eastAsia="標楷體" w:hAnsi="Times New Roman" w:hint="eastAsia"/>
          <w:bCs/>
          <w:sz w:val="28"/>
          <w:szCs w:val="28"/>
          <w:rPrChange w:id="62" w:author="俞華鈴" w:date="2025-05-20T03:10:00Z" w16du:dateUtc="2025-05-19T19:10:00Z">
            <w:rPr>
              <w:rFonts w:ascii="Times New Roman" w:eastAsia="標楷體" w:hAnsi="Times New Roman" w:hint="eastAsia"/>
              <w:bCs/>
              <w:sz w:val="28"/>
              <w:szCs w:val="28"/>
              <w:highlight w:val="cyan"/>
            </w:rPr>
          </w:rPrChange>
        </w:rPr>
        <w:t>。</w:t>
      </w:r>
    </w:p>
    <w:p w14:paraId="2C22ADAD" w14:textId="77777777" w:rsidR="0082423A" w:rsidRPr="009D2D9E" w:rsidRDefault="0082423A" w:rsidP="0082423A">
      <w:pPr>
        <w:pStyle w:val="a7"/>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lastRenderedPageBreak/>
        <w:drawing>
          <wp:inline distT="0" distB="0" distL="0" distR="0" wp14:anchorId="0B384FC5" wp14:editId="13890F76">
            <wp:extent cx="5288400" cy="2401200"/>
            <wp:effectExtent l="0" t="0" r="7620" b="0"/>
            <wp:docPr id="325339445" name="圖片 2"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9445" name="圖片 2" descr="一張含有 文字, 螢幕擷取畫面, 字型, 數字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8400" cy="2401200"/>
                    </a:xfrm>
                    <a:prstGeom prst="rect">
                      <a:avLst/>
                    </a:prstGeom>
                  </pic:spPr>
                </pic:pic>
              </a:graphicData>
            </a:graphic>
          </wp:inline>
        </w:drawing>
      </w:r>
    </w:p>
    <w:p w14:paraId="0E1DF3B8" w14:textId="44A01163" w:rsidR="0019048E" w:rsidRDefault="0082423A" w:rsidP="0082423A">
      <w:pPr>
        <w:pStyle w:val="af8"/>
        <w:widowControl w:val="0"/>
        <w:spacing w:afterLines="100" w:after="360"/>
        <w:jc w:val="center"/>
        <w:rPr>
          <w:rFonts w:ascii="Times New Roman" w:eastAsia="標楷體" w:hAnsi="Times New Roman" w:cs="Times New Roman"/>
          <w:b/>
          <w:sz w:val="28"/>
          <w:szCs w:val="28"/>
        </w:rPr>
      </w:pPr>
      <w:bookmarkStart w:id="63" w:name="_Toc198508008"/>
      <w:bookmarkStart w:id="64" w:name="_Toc198631228"/>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糖尿病視網膜辨識系統架構</w:t>
      </w:r>
      <w:bookmarkEnd w:id="63"/>
      <w:bookmarkEnd w:id="64"/>
    </w:p>
    <w:p w14:paraId="6CD4F115" w14:textId="5B274F66" w:rsidR="00192B76" w:rsidRPr="00157907" w:rsidRDefault="003D6A0E" w:rsidP="0019048E">
      <w:pPr>
        <w:spacing w:after="120" w:line="480" w:lineRule="exact"/>
        <w:ind w:firstLineChars="200" w:firstLine="560"/>
        <w:jc w:val="both"/>
        <w:rPr>
          <w:rFonts w:ascii="Times New Roman" w:eastAsia="標楷體" w:hAnsi="Times New Roman"/>
          <w:bCs/>
          <w:sz w:val="28"/>
          <w:szCs w:val="28"/>
          <w:rPrChange w:id="65" w:author="俞華鈴" w:date="2025-05-20T03:10:00Z" w16du:dateUtc="2025-05-19T19:10:00Z">
            <w:rPr>
              <w:rFonts w:ascii="Times New Roman" w:eastAsia="標楷體" w:hAnsi="Times New Roman"/>
              <w:bCs/>
              <w:sz w:val="28"/>
              <w:szCs w:val="28"/>
              <w:highlight w:val="cyan"/>
            </w:rPr>
          </w:rPrChange>
        </w:rPr>
      </w:pPr>
      <w:r w:rsidRPr="00157907">
        <w:rPr>
          <w:rFonts w:ascii="Times New Roman" w:eastAsia="標楷體" w:hAnsi="Times New Roman" w:hint="eastAsia"/>
          <w:bCs/>
          <w:sz w:val="28"/>
          <w:szCs w:val="28"/>
          <w:rPrChange w:id="66" w:author="俞華鈴" w:date="2025-05-20T03:10:00Z" w16du:dateUtc="2025-05-19T19:10:00Z">
            <w:rPr>
              <w:rFonts w:ascii="Times New Roman" w:eastAsia="標楷體" w:hAnsi="Times New Roman" w:hint="eastAsia"/>
              <w:bCs/>
              <w:sz w:val="28"/>
              <w:szCs w:val="28"/>
              <w:highlight w:val="cyan"/>
            </w:rPr>
          </w:rPrChange>
        </w:rPr>
        <w:t>整理架構</w:t>
      </w:r>
      <w:r w:rsidR="00151F66" w:rsidRPr="00157907">
        <w:rPr>
          <w:rFonts w:ascii="Times New Roman" w:eastAsia="標楷體" w:hAnsi="Times New Roman" w:hint="eastAsia"/>
          <w:bCs/>
          <w:sz w:val="28"/>
          <w:szCs w:val="28"/>
          <w:rPrChange w:id="67" w:author="俞華鈴" w:date="2025-05-20T03:10:00Z" w16du:dateUtc="2025-05-19T19:10:00Z">
            <w:rPr>
              <w:rFonts w:ascii="Times New Roman" w:eastAsia="標楷體" w:hAnsi="Times New Roman" w:hint="eastAsia"/>
              <w:bCs/>
              <w:sz w:val="28"/>
              <w:szCs w:val="28"/>
              <w:highlight w:val="cyan"/>
            </w:rPr>
          </w:rPrChange>
        </w:rPr>
        <w:t>分為以下三大</w:t>
      </w:r>
      <w:r w:rsidR="00835B16" w:rsidRPr="00157907">
        <w:rPr>
          <w:rFonts w:ascii="Times New Roman" w:eastAsia="標楷體" w:hAnsi="Times New Roman" w:hint="eastAsia"/>
          <w:bCs/>
          <w:sz w:val="28"/>
          <w:szCs w:val="28"/>
          <w:rPrChange w:id="68" w:author="俞華鈴" w:date="2025-05-20T03:10:00Z" w16du:dateUtc="2025-05-19T19:10:00Z">
            <w:rPr>
              <w:rFonts w:ascii="Times New Roman" w:eastAsia="標楷體" w:hAnsi="Times New Roman" w:hint="eastAsia"/>
              <w:bCs/>
              <w:sz w:val="28"/>
              <w:szCs w:val="28"/>
              <w:highlight w:val="cyan"/>
            </w:rPr>
          </w:rPrChange>
        </w:rPr>
        <w:t>主</w:t>
      </w:r>
      <w:r w:rsidR="00151F66" w:rsidRPr="00157907">
        <w:rPr>
          <w:rFonts w:ascii="Times New Roman" w:eastAsia="標楷體" w:hAnsi="Times New Roman" w:hint="eastAsia"/>
          <w:bCs/>
          <w:sz w:val="28"/>
          <w:szCs w:val="28"/>
          <w:rPrChange w:id="69" w:author="俞華鈴" w:date="2025-05-20T03:10:00Z" w16du:dateUtc="2025-05-19T19:10:00Z">
            <w:rPr>
              <w:rFonts w:ascii="Times New Roman" w:eastAsia="標楷體" w:hAnsi="Times New Roman" w:hint="eastAsia"/>
              <w:bCs/>
              <w:sz w:val="28"/>
              <w:szCs w:val="28"/>
              <w:highlight w:val="cyan"/>
            </w:rPr>
          </w:rPrChange>
        </w:rPr>
        <w:t>軸</w:t>
      </w:r>
      <w:r w:rsidR="00BD580C" w:rsidRPr="00157907">
        <w:rPr>
          <w:rFonts w:ascii="Times New Roman" w:eastAsia="標楷體" w:hAnsi="Times New Roman" w:hint="eastAsia"/>
          <w:bCs/>
          <w:sz w:val="28"/>
          <w:szCs w:val="28"/>
          <w:rPrChange w:id="70" w:author="俞華鈴" w:date="2025-05-20T03:10:00Z" w16du:dateUtc="2025-05-19T19:10:00Z">
            <w:rPr>
              <w:rFonts w:ascii="Times New Roman" w:eastAsia="標楷體" w:hAnsi="Times New Roman" w:hint="eastAsia"/>
              <w:bCs/>
              <w:sz w:val="28"/>
              <w:szCs w:val="28"/>
              <w:highlight w:val="cyan"/>
            </w:rPr>
          </w:rPrChange>
        </w:rPr>
        <w:t>：</w:t>
      </w:r>
    </w:p>
    <w:p w14:paraId="42DF1E04" w14:textId="755E572D" w:rsidR="001A1488" w:rsidRPr="008108F1" w:rsidRDefault="00175A14" w:rsidP="008108F1">
      <w:pPr>
        <w:pStyle w:val="a7"/>
        <w:numPr>
          <w:ilvl w:val="0"/>
          <w:numId w:val="42"/>
        </w:numPr>
        <w:ind w:leftChars="0" w:left="700" w:hangingChars="250" w:hanging="700"/>
        <w:jc w:val="both"/>
        <w:rPr>
          <w:rFonts w:ascii="Times New Roman" w:eastAsia="標楷體" w:hAnsi="Times New Roman"/>
          <w:sz w:val="28"/>
          <w:rPrChange w:id="7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2" w:author="俞華鈴" w:date="2025-05-20T03:10:00Z" w16du:dateUtc="2025-05-19T19:10:00Z">
            <w:rPr>
              <w:rFonts w:ascii="Times New Roman" w:eastAsia="標楷體" w:hAnsi="Times New Roman" w:hint="eastAsia"/>
              <w:sz w:val="28"/>
              <w:szCs w:val="28"/>
              <w:highlight w:val="cyan"/>
            </w:rPr>
          </w:rPrChange>
        </w:rPr>
        <w:t>資料預處理：</w:t>
      </w:r>
    </w:p>
    <w:p w14:paraId="188BF9F1" w14:textId="67547FA4" w:rsidR="00175A14" w:rsidRPr="00F156E6" w:rsidRDefault="00175A14" w:rsidP="00F156E6">
      <w:pPr>
        <w:spacing w:after="120" w:line="480" w:lineRule="exact"/>
        <w:ind w:leftChars="250" w:left="600" w:firstLineChars="200" w:firstLine="560"/>
        <w:jc w:val="both"/>
        <w:rPr>
          <w:rFonts w:ascii="Times New Roman" w:eastAsia="標楷體" w:hAnsi="Times New Roman"/>
          <w:sz w:val="28"/>
          <w:rPrChange w:id="73"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74" w:author="俞華鈴" w:date="2025-05-20T03:10:00Z" w16du:dateUtc="2025-05-19T19:10:00Z">
            <w:rPr>
              <w:rFonts w:ascii="Times New Roman" w:eastAsia="標楷體" w:hAnsi="Times New Roman" w:hint="eastAsia"/>
              <w:sz w:val="28"/>
              <w:szCs w:val="28"/>
              <w:highlight w:val="cyan"/>
            </w:rPr>
          </w:rPrChange>
        </w:rPr>
        <w:t>首先進行資料</w:t>
      </w:r>
      <w:r w:rsidR="00686D98" w:rsidRPr="00F156E6">
        <w:rPr>
          <w:rFonts w:ascii="Times New Roman" w:eastAsia="標楷體" w:hAnsi="Times New Roman" w:hint="eastAsia"/>
          <w:sz w:val="28"/>
          <w:rPrChange w:id="75" w:author="俞華鈴" w:date="2025-05-20T03:10:00Z" w16du:dateUtc="2025-05-19T19:10:00Z">
            <w:rPr>
              <w:rFonts w:ascii="Times New Roman" w:eastAsia="標楷體" w:hAnsi="Times New Roman" w:hint="eastAsia"/>
              <w:sz w:val="28"/>
              <w:szCs w:val="28"/>
              <w:highlight w:val="cyan"/>
            </w:rPr>
          </w:rPrChange>
        </w:rPr>
        <w:t>分</w:t>
      </w:r>
      <w:r w:rsidR="00F37749" w:rsidRPr="00F156E6">
        <w:rPr>
          <w:rFonts w:ascii="Times New Roman" w:eastAsia="標楷體" w:hAnsi="Times New Roman" w:hint="eastAsia"/>
          <w:sz w:val="28"/>
          <w:rPrChange w:id="76" w:author="俞華鈴" w:date="2025-05-20T03:10:00Z" w16du:dateUtc="2025-05-19T19:10:00Z">
            <w:rPr>
              <w:rFonts w:ascii="Times New Roman" w:eastAsia="標楷體" w:hAnsi="Times New Roman" w:hint="eastAsia"/>
              <w:sz w:val="28"/>
              <w:szCs w:val="28"/>
              <w:highlight w:val="cyan"/>
            </w:rPr>
          </w:rPrChange>
        </w:rPr>
        <w:t>割</w:t>
      </w:r>
      <w:r w:rsidRPr="00F156E6">
        <w:rPr>
          <w:rFonts w:ascii="Times New Roman" w:eastAsia="標楷體" w:hAnsi="Times New Roman" w:hint="eastAsia"/>
          <w:sz w:val="28"/>
          <w:rPrChange w:id="77" w:author="俞華鈴" w:date="2025-05-20T03:10:00Z" w16du:dateUtc="2025-05-19T19:10:00Z">
            <w:rPr>
              <w:rFonts w:ascii="Times New Roman" w:eastAsia="標楷體" w:hAnsi="Times New Roman" w:hint="eastAsia"/>
              <w:sz w:val="28"/>
              <w:szCs w:val="28"/>
              <w:highlight w:val="cyan"/>
            </w:rPr>
          </w:rPrChange>
        </w:rPr>
        <w:t>（如訓練集與驗證集的劃分），接著進行資料增強以平衡資料分布與提升模型泛化能力，最後針對影像進行處理（影像裁切、縮放、標準化等），以符合模型輸入需求。</w:t>
      </w:r>
    </w:p>
    <w:p w14:paraId="0AE87DD8" w14:textId="2D9D324A" w:rsidR="001A1488" w:rsidRPr="008108F1" w:rsidRDefault="003A0873" w:rsidP="008108F1">
      <w:pPr>
        <w:pStyle w:val="a7"/>
        <w:numPr>
          <w:ilvl w:val="0"/>
          <w:numId w:val="42"/>
        </w:numPr>
        <w:ind w:leftChars="0" w:left="700" w:hangingChars="250" w:hanging="700"/>
        <w:jc w:val="both"/>
        <w:rPr>
          <w:rFonts w:ascii="Times New Roman" w:eastAsia="標楷體" w:hAnsi="Times New Roman"/>
          <w:sz w:val="28"/>
          <w:rPrChange w:id="78"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9" w:author="俞華鈴" w:date="2025-05-20T03:10:00Z" w16du:dateUtc="2025-05-19T19:10:00Z">
            <w:rPr>
              <w:rFonts w:ascii="Times New Roman" w:eastAsia="標楷體" w:hAnsi="Times New Roman" w:hint="eastAsia"/>
              <w:bCs/>
              <w:sz w:val="28"/>
              <w:szCs w:val="28"/>
              <w:highlight w:val="cyan"/>
            </w:rPr>
          </w:rPrChange>
        </w:rPr>
        <w:t>模型訓練</w:t>
      </w:r>
      <w:r w:rsidR="00175A14" w:rsidRPr="008108F1">
        <w:rPr>
          <w:rFonts w:ascii="Times New Roman" w:eastAsia="標楷體" w:hAnsi="Times New Roman" w:hint="eastAsia"/>
          <w:sz w:val="28"/>
          <w:rPrChange w:id="80" w:author="俞華鈴" w:date="2025-05-20T03:10:00Z" w16du:dateUtc="2025-05-19T19:10:00Z">
            <w:rPr>
              <w:rFonts w:ascii="Times New Roman" w:eastAsia="標楷體" w:hAnsi="Times New Roman" w:hint="eastAsia"/>
              <w:bCs/>
              <w:sz w:val="28"/>
              <w:szCs w:val="28"/>
              <w:highlight w:val="cyan"/>
            </w:rPr>
          </w:rPrChange>
        </w:rPr>
        <w:t>：</w:t>
      </w:r>
    </w:p>
    <w:p w14:paraId="62955D0B" w14:textId="78BB223C" w:rsidR="00175A14" w:rsidRPr="00F156E6" w:rsidRDefault="00175A14" w:rsidP="00FF4968">
      <w:pPr>
        <w:spacing w:after="120" w:line="480" w:lineRule="exact"/>
        <w:ind w:leftChars="250" w:left="600" w:firstLineChars="200" w:firstLine="560"/>
        <w:jc w:val="both"/>
        <w:rPr>
          <w:rFonts w:ascii="Times New Roman" w:eastAsia="標楷體" w:hAnsi="Times New Roman"/>
          <w:sz w:val="28"/>
          <w:rPrChange w:id="81"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82" w:author="俞華鈴" w:date="2025-05-20T03:10:00Z" w16du:dateUtc="2025-05-19T19:10:00Z">
            <w:rPr>
              <w:rFonts w:ascii="Times New Roman" w:eastAsia="標楷體" w:hAnsi="Times New Roman" w:hint="eastAsia"/>
              <w:sz w:val="28"/>
              <w:szCs w:val="28"/>
              <w:highlight w:val="cyan"/>
            </w:rPr>
          </w:rPrChange>
        </w:rPr>
        <w:t>本研究</w:t>
      </w:r>
      <w:r w:rsidR="00766297" w:rsidRPr="00F156E6">
        <w:rPr>
          <w:rFonts w:ascii="Times New Roman" w:eastAsia="標楷體" w:hAnsi="Times New Roman" w:hint="eastAsia"/>
          <w:sz w:val="28"/>
          <w:rPrChange w:id="83" w:author="俞華鈴" w:date="2025-05-20T03:10:00Z" w16du:dateUtc="2025-05-19T19:10:00Z">
            <w:rPr>
              <w:rFonts w:ascii="Times New Roman" w:eastAsia="標楷體" w:hAnsi="Times New Roman" w:hint="eastAsia"/>
              <w:bCs/>
              <w:sz w:val="28"/>
              <w:szCs w:val="28"/>
              <w:highlight w:val="cyan"/>
            </w:rPr>
          </w:rPrChange>
        </w:rPr>
        <w:t>採用</w:t>
      </w:r>
      <w:r w:rsidRPr="00F156E6">
        <w:rPr>
          <w:rFonts w:ascii="Times New Roman" w:eastAsia="標楷體" w:hAnsi="Times New Roman" w:hint="eastAsia"/>
          <w:sz w:val="28"/>
          <w:rPrChange w:id="84" w:author="俞華鈴" w:date="2025-05-20T03:10:00Z" w16du:dateUtc="2025-05-19T19:10:00Z">
            <w:rPr>
              <w:rFonts w:ascii="Times New Roman" w:eastAsia="標楷體" w:hAnsi="Times New Roman" w:hint="eastAsia"/>
              <w:sz w:val="28"/>
              <w:szCs w:val="28"/>
              <w:highlight w:val="cyan"/>
            </w:rPr>
          </w:rPrChange>
        </w:rPr>
        <w:t>多種深度學習架構進行</w:t>
      </w:r>
      <w:r w:rsidR="00766297" w:rsidRPr="00F156E6">
        <w:rPr>
          <w:rFonts w:ascii="Times New Roman" w:eastAsia="標楷體" w:hAnsi="Times New Roman" w:hint="eastAsia"/>
          <w:sz w:val="28"/>
          <w:rPrChange w:id="85" w:author="俞華鈴" w:date="2025-05-20T03:10:00Z" w16du:dateUtc="2025-05-19T19:10:00Z">
            <w:rPr>
              <w:rFonts w:ascii="Times New Roman" w:eastAsia="標楷體" w:hAnsi="Times New Roman" w:hint="eastAsia"/>
              <w:bCs/>
              <w:sz w:val="28"/>
              <w:szCs w:val="28"/>
              <w:highlight w:val="cyan"/>
            </w:rPr>
          </w:rPrChange>
        </w:rPr>
        <w:t>模型訓練與</w:t>
      </w:r>
      <w:r w:rsidRPr="00F156E6">
        <w:rPr>
          <w:rFonts w:ascii="Times New Roman" w:eastAsia="標楷體" w:hAnsi="Times New Roman" w:hint="eastAsia"/>
          <w:sz w:val="28"/>
          <w:rPrChange w:id="86" w:author="俞華鈴" w:date="2025-05-20T03:10:00Z" w16du:dateUtc="2025-05-19T19:10:00Z">
            <w:rPr>
              <w:rFonts w:ascii="Times New Roman" w:eastAsia="標楷體" w:hAnsi="Times New Roman" w:hint="eastAsia"/>
              <w:sz w:val="28"/>
              <w:szCs w:val="28"/>
              <w:highlight w:val="cyan"/>
            </w:rPr>
          </w:rPrChange>
        </w:rPr>
        <w:t>分類</w:t>
      </w:r>
      <w:r w:rsidR="00766297" w:rsidRPr="00F156E6">
        <w:rPr>
          <w:rFonts w:ascii="Times New Roman" w:eastAsia="標楷體" w:hAnsi="Times New Roman" w:hint="eastAsia"/>
          <w:sz w:val="28"/>
          <w:rPrChange w:id="87" w:author="俞華鈴" w:date="2025-05-20T03:10:00Z" w16du:dateUtc="2025-05-19T19:10:00Z">
            <w:rPr>
              <w:rFonts w:ascii="Times New Roman" w:eastAsia="標楷體" w:hAnsi="Times New Roman" w:hint="eastAsia"/>
              <w:bCs/>
              <w:sz w:val="28"/>
              <w:szCs w:val="28"/>
              <w:highlight w:val="cyan"/>
            </w:rPr>
          </w:rPrChange>
        </w:rPr>
        <w:t>任務</w:t>
      </w:r>
      <w:r w:rsidRPr="00F156E6">
        <w:rPr>
          <w:rFonts w:ascii="Times New Roman" w:eastAsia="標楷體" w:hAnsi="Times New Roman" w:hint="eastAsia"/>
          <w:sz w:val="28"/>
          <w:rPrChange w:id="88" w:author="俞華鈴" w:date="2025-05-20T03:10:00Z" w16du:dateUtc="2025-05-19T19:10:00Z">
            <w:rPr>
              <w:rFonts w:ascii="Times New Roman" w:eastAsia="標楷體" w:hAnsi="Times New Roman" w:hint="eastAsia"/>
              <w:sz w:val="28"/>
              <w:szCs w:val="28"/>
              <w:highlight w:val="cyan"/>
            </w:rPr>
          </w:rPrChange>
        </w:rPr>
        <w:t>，包括基本的卷積神經網路（</w:t>
      </w:r>
      <w:r w:rsidRPr="00F156E6">
        <w:rPr>
          <w:rFonts w:ascii="Times New Roman" w:eastAsia="標楷體" w:hAnsi="Times New Roman"/>
          <w:sz w:val="28"/>
          <w:rPrChange w:id="89" w:author="俞華鈴" w:date="2025-05-20T03:10:00Z" w16du:dateUtc="2025-05-19T19:10:00Z">
            <w:rPr>
              <w:rFonts w:ascii="Times New Roman" w:eastAsia="標楷體" w:hAnsi="Times New Roman"/>
              <w:sz w:val="28"/>
              <w:szCs w:val="28"/>
              <w:highlight w:val="cyan"/>
            </w:rPr>
          </w:rPrChange>
        </w:rPr>
        <w:t>CNN</w:t>
      </w:r>
      <w:r w:rsidRPr="00F156E6">
        <w:rPr>
          <w:rFonts w:ascii="Times New Roman" w:eastAsia="標楷體" w:hAnsi="Times New Roman" w:hint="eastAsia"/>
          <w:sz w:val="28"/>
          <w:rPrChange w:id="90"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91" w:author="俞華鈴" w:date="2025-05-20T03:10:00Z" w16du:dateUtc="2025-05-19T19:10:00Z">
            <w:rPr>
              <w:rFonts w:ascii="Times New Roman" w:eastAsia="標楷體" w:hAnsi="Times New Roman"/>
              <w:sz w:val="28"/>
              <w:szCs w:val="28"/>
              <w:highlight w:val="cyan"/>
            </w:rPr>
          </w:rPrChange>
        </w:rPr>
        <w:t>VGG16</w:t>
      </w:r>
      <w:r w:rsidR="00A57788" w:rsidRPr="00F156E6">
        <w:rPr>
          <w:rFonts w:ascii="Times New Roman" w:eastAsia="標楷體" w:hAnsi="Times New Roman" w:hint="eastAsia"/>
          <w:sz w:val="28"/>
          <w:rPrChange w:id="92" w:author="俞華鈴" w:date="2025-05-20T03:10:00Z" w16du:dateUtc="2025-05-19T19:10:00Z">
            <w:rPr>
              <w:rFonts w:ascii="Times New Roman" w:eastAsia="標楷體" w:hAnsi="Times New Roman" w:hint="eastAsia"/>
              <w:sz w:val="28"/>
              <w:szCs w:val="28"/>
              <w:highlight w:val="cyan"/>
            </w:rPr>
          </w:rPrChange>
        </w:rPr>
        <w:t>及</w:t>
      </w:r>
      <w:r w:rsidRPr="00F156E6">
        <w:rPr>
          <w:rFonts w:ascii="Times New Roman" w:eastAsia="標楷體" w:hAnsi="Times New Roman"/>
          <w:sz w:val="28"/>
          <w:rPrChange w:id="93" w:author="俞華鈴" w:date="2025-05-20T03:10:00Z" w16du:dateUtc="2025-05-19T19:10:00Z">
            <w:rPr>
              <w:rFonts w:ascii="Times New Roman" w:eastAsia="標楷體" w:hAnsi="Times New Roman"/>
              <w:sz w:val="28"/>
              <w:szCs w:val="28"/>
              <w:highlight w:val="cyan"/>
            </w:rPr>
          </w:rPrChange>
        </w:rPr>
        <w:t>ResNet50</w:t>
      </w:r>
      <w:r w:rsidR="00ED16F5" w:rsidRPr="00F156E6">
        <w:rPr>
          <w:rFonts w:ascii="Times New Roman" w:eastAsia="標楷體" w:hAnsi="Times New Roman" w:hint="eastAsia"/>
          <w:sz w:val="28"/>
          <w:rPrChange w:id="94" w:author="俞華鈴" w:date="2025-05-20T03:10:00Z" w16du:dateUtc="2025-05-19T19:10:00Z">
            <w:rPr>
              <w:rFonts w:ascii="Times New Roman" w:eastAsia="標楷體" w:hAnsi="Times New Roman" w:hint="eastAsia"/>
              <w:bCs/>
              <w:sz w:val="28"/>
              <w:szCs w:val="28"/>
              <w:highlight w:val="cyan"/>
            </w:rPr>
          </w:rPrChange>
        </w:rPr>
        <w:t>三種架構</w:t>
      </w:r>
      <w:r w:rsidR="00916A56" w:rsidRPr="00F156E6">
        <w:rPr>
          <w:rFonts w:ascii="Times New Roman" w:eastAsia="標楷體" w:hAnsi="Times New Roman" w:hint="eastAsia"/>
          <w:sz w:val="28"/>
          <w:rPrChange w:id="95" w:author="俞華鈴" w:date="2025-05-20T03:10:00Z" w16du:dateUtc="2025-05-19T19:10:00Z">
            <w:rPr>
              <w:rFonts w:ascii="Times New Roman" w:eastAsia="標楷體" w:hAnsi="Times New Roman" w:hint="eastAsia"/>
              <w:bCs/>
              <w:sz w:val="28"/>
              <w:szCs w:val="28"/>
              <w:highlight w:val="cyan"/>
            </w:rPr>
          </w:rPrChange>
        </w:rPr>
        <w:t>。</w:t>
      </w:r>
      <w:r w:rsidR="0036177B" w:rsidRPr="00F156E6">
        <w:rPr>
          <w:rFonts w:ascii="Times New Roman" w:eastAsia="標楷體" w:hAnsi="Times New Roman" w:hint="eastAsia"/>
          <w:sz w:val="28"/>
          <w:rPrChange w:id="96" w:author="俞華鈴" w:date="2025-05-20T03:10:00Z" w16du:dateUtc="2025-05-19T19:10:00Z">
            <w:rPr>
              <w:rFonts w:ascii="Times New Roman" w:eastAsia="標楷體" w:hAnsi="Times New Roman" w:hint="eastAsia"/>
              <w:bCs/>
              <w:sz w:val="28"/>
              <w:szCs w:val="28"/>
              <w:highlight w:val="cyan"/>
            </w:rPr>
          </w:rPrChange>
        </w:rPr>
        <w:t>糖尿病</w:t>
      </w:r>
      <w:r w:rsidR="00916A56" w:rsidRPr="00F156E6">
        <w:rPr>
          <w:rFonts w:ascii="Times New Roman" w:eastAsia="標楷體" w:hAnsi="Times New Roman" w:hint="eastAsia"/>
          <w:sz w:val="28"/>
          <w:rPrChange w:id="97" w:author="俞華鈴" w:date="2025-05-20T03:10:00Z" w16du:dateUtc="2025-05-19T19:10:00Z">
            <w:rPr>
              <w:rFonts w:ascii="Times New Roman" w:eastAsia="標楷體" w:hAnsi="Times New Roman" w:hint="eastAsia"/>
              <w:bCs/>
              <w:sz w:val="28"/>
              <w:szCs w:val="28"/>
              <w:highlight w:val="cyan"/>
            </w:rPr>
          </w:rPrChange>
        </w:rPr>
        <w:t>視網膜影像</w:t>
      </w:r>
      <w:r w:rsidR="007757D8" w:rsidRPr="00F156E6">
        <w:rPr>
          <w:rFonts w:ascii="Times New Roman" w:eastAsia="標楷體" w:hAnsi="Times New Roman" w:hint="eastAsia"/>
          <w:sz w:val="28"/>
          <w:rPrChange w:id="98" w:author="俞華鈴" w:date="2025-05-20T03:10:00Z" w16du:dateUtc="2025-05-19T19:10:00Z">
            <w:rPr>
              <w:rFonts w:ascii="Times New Roman" w:eastAsia="標楷體" w:hAnsi="Times New Roman" w:hint="eastAsia"/>
              <w:bCs/>
              <w:sz w:val="28"/>
              <w:szCs w:val="28"/>
              <w:highlight w:val="cyan"/>
            </w:rPr>
          </w:rPrChange>
        </w:rPr>
        <w:t>為輸入模型</w:t>
      </w:r>
      <w:r w:rsidR="00916A56" w:rsidRPr="00F156E6">
        <w:rPr>
          <w:rFonts w:ascii="Times New Roman" w:eastAsia="標楷體" w:hAnsi="Times New Roman" w:hint="eastAsia"/>
          <w:sz w:val="28"/>
          <w:rPrChange w:id="99" w:author="俞華鈴" w:date="2025-05-20T03:10:00Z" w16du:dateUtc="2025-05-19T19:10:00Z">
            <w:rPr>
              <w:rFonts w:ascii="Times New Roman" w:eastAsia="標楷體" w:hAnsi="Times New Roman" w:hint="eastAsia"/>
              <w:bCs/>
              <w:sz w:val="28"/>
              <w:szCs w:val="28"/>
              <w:highlight w:val="cyan"/>
            </w:rPr>
          </w:rPrChange>
        </w:rPr>
        <w:t>，輸出為五級糖尿病視網膜病變等級，包括</w:t>
      </w:r>
      <w:r w:rsidR="00916A56" w:rsidRPr="00F156E6">
        <w:rPr>
          <w:rFonts w:ascii="Times New Roman" w:eastAsia="標楷體" w:hAnsi="Times New Roman"/>
          <w:sz w:val="28"/>
          <w:rPrChange w:id="100" w:author="俞華鈴" w:date="2025-05-20T03:10:00Z" w16du:dateUtc="2025-05-19T19:10:00Z">
            <w:rPr>
              <w:rFonts w:ascii="Times New Roman" w:eastAsia="標楷體" w:hAnsi="Times New Roman"/>
              <w:bCs/>
              <w:sz w:val="28"/>
              <w:szCs w:val="28"/>
              <w:highlight w:val="cyan"/>
            </w:rPr>
          </w:rPrChange>
        </w:rPr>
        <w:t xml:space="preserve"> No DR</w:t>
      </w:r>
      <w:r w:rsidR="00916A56" w:rsidRPr="00F156E6">
        <w:rPr>
          <w:rFonts w:ascii="Times New Roman" w:eastAsia="標楷體" w:hAnsi="Times New Roman" w:hint="eastAsia"/>
          <w:sz w:val="28"/>
          <w:rPrChange w:id="101"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2" w:author="俞華鈴" w:date="2025-05-20T03:10:00Z" w16du:dateUtc="2025-05-19T19:10:00Z">
            <w:rPr>
              <w:rFonts w:ascii="Times New Roman" w:eastAsia="標楷體" w:hAnsi="Times New Roman"/>
              <w:bCs/>
              <w:sz w:val="28"/>
              <w:szCs w:val="28"/>
              <w:highlight w:val="cyan"/>
            </w:rPr>
          </w:rPrChange>
        </w:rPr>
        <w:t>Mild NPDR</w:t>
      </w:r>
      <w:r w:rsidR="00916A56" w:rsidRPr="00F156E6">
        <w:rPr>
          <w:rFonts w:ascii="Times New Roman" w:eastAsia="標楷體" w:hAnsi="Times New Roman" w:hint="eastAsia"/>
          <w:sz w:val="28"/>
          <w:rPrChange w:id="103"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4" w:author="俞華鈴" w:date="2025-05-20T03:10:00Z" w16du:dateUtc="2025-05-19T19:10:00Z">
            <w:rPr>
              <w:rFonts w:ascii="Times New Roman" w:eastAsia="標楷體" w:hAnsi="Times New Roman"/>
              <w:bCs/>
              <w:sz w:val="28"/>
              <w:szCs w:val="28"/>
              <w:highlight w:val="cyan"/>
            </w:rPr>
          </w:rPrChange>
        </w:rPr>
        <w:t>Moderate NPDR</w:t>
      </w:r>
      <w:r w:rsidR="00916A56" w:rsidRPr="00F156E6">
        <w:rPr>
          <w:rFonts w:ascii="Times New Roman" w:eastAsia="標楷體" w:hAnsi="Times New Roman" w:hint="eastAsia"/>
          <w:sz w:val="28"/>
          <w:rPrChange w:id="105"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6" w:author="俞華鈴" w:date="2025-05-20T03:10:00Z" w16du:dateUtc="2025-05-19T19:10:00Z">
            <w:rPr>
              <w:rFonts w:ascii="Times New Roman" w:eastAsia="標楷體" w:hAnsi="Times New Roman"/>
              <w:bCs/>
              <w:sz w:val="28"/>
              <w:szCs w:val="28"/>
              <w:highlight w:val="cyan"/>
            </w:rPr>
          </w:rPrChange>
        </w:rPr>
        <w:t xml:space="preserve">Severe NPDR </w:t>
      </w:r>
      <w:r w:rsidR="00916A56" w:rsidRPr="00F156E6">
        <w:rPr>
          <w:rFonts w:ascii="Times New Roman" w:eastAsia="標楷體" w:hAnsi="Times New Roman" w:hint="eastAsia"/>
          <w:sz w:val="28"/>
          <w:rPrChange w:id="107" w:author="俞華鈴" w:date="2025-05-20T03:10:00Z" w16du:dateUtc="2025-05-19T19:10:00Z">
            <w:rPr>
              <w:rFonts w:ascii="Times New Roman" w:eastAsia="標楷體" w:hAnsi="Times New Roman" w:hint="eastAsia"/>
              <w:bCs/>
              <w:sz w:val="28"/>
              <w:szCs w:val="28"/>
              <w:highlight w:val="cyan"/>
            </w:rPr>
          </w:rPrChange>
        </w:rPr>
        <w:t>與</w:t>
      </w:r>
      <w:r w:rsidR="00916A56" w:rsidRPr="00F156E6">
        <w:rPr>
          <w:rFonts w:ascii="Times New Roman" w:eastAsia="標楷體" w:hAnsi="Times New Roman"/>
          <w:sz w:val="28"/>
          <w:rPrChange w:id="108" w:author="俞華鈴" w:date="2025-05-20T03:10:00Z" w16du:dateUtc="2025-05-19T19:10:00Z">
            <w:rPr>
              <w:rFonts w:ascii="Times New Roman" w:eastAsia="標楷體" w:hAnsi="Times New Roman"/>
              <w:bCs/>
              <w:sz w:val="28"/>
              <w:szCs w:val="28"/>
              <w:highlight w:val="cyan"/>
            </w:rPr>
          </w:rPrChange>
        </w:rPr>
        <w:t xml:space="preserve"> PDR</w:t>
      </w:r>
      <w:r w:rsidR="00916A56" w:rsidRPr="00F156E6">
        <w:rPr>
          <w:rFonts w:ascii="Times New Roman" w:eastAsia="標楷體" w:hAnsi="Times New Roman" w:hint="eastAsia"/>
          <w:sz w:val="28"/>
          <w:rPrChange w:id="109" w:author="俞華鈴" w:date="2025-05-20T03:10:00Z" w16du:dateUtc="2025-05-19T19:10:00Z">
            <w:rPr>
              <w:rFonts w:ascii="Times New Roman" w:eastAsia="標楷體" w:hAnsi="Times New Roman" w:hint="eastAsia"/>
              <w:bCs/>
              <w:sz w:val="28"/>
              <w:szCs w:val="28"/>
              <w:highlight w:val="cyan"/>
            </w:rPr>
          </w:rPrChange>
        </w:rPr>
        <w:t>，完成病變等級之分類</w:t>
      </w:r>
      <w:r w:rsidRPr="00F156E6">
        <w:rPr>
          <w:rFonts w:ascii="Times New Roman" w:eastAsia="標楷體" w:hAnsi="Times New Roman" w:hint="eastAsia"/>
          <w:sz w:val="28"/>
          <w:rPrChange w:id="110" w:author="俞華鈴" w:date="2025-05-20T03:10:00Z" w16du:dateUtc="2025-05-19T19:10:00Z">
            <w:rPr>
              <w:rFonts w:ascii="Times New Roman" w:eastAsia="標楷體" w:hAnsi="Times New Roman" w:hint="eastAsia"/>
              <w:sz w:val="28"/>
              <w:szCs w:val="28"/>
              <w:highlight w:val="cyan"/>
            </w:rPr>
          </w:rPrChange>
        </w:rPr>
        <w:t>辨識。</w:t>
      </w:r>
    </w:p>
    <w:p w14:paraId="22904B99" w14:textId="486D1742" w:rsidR="001A1488" w:rsidRPr="008108F1" w:rsidRDefault="006C3710" w:rsidP="008108F1">
      <w:pPr>
        <w:pStyle w:val="a7"/>
        <w:numPr>
          <w:ilvl w:val="0"/>
          <w:numId w:val="42"/>
        </w:numPr>
        <w:ind w:leftChars="0" w:left="700" w:hangingChars="250" w:hanging="700"/>
        <w:jc w:val="both"/>
        <w:rPr>
          <w:rFonts w:ascii="Times New Roman" w:eastAsia="標楷體" w:hAnsi="Times New Roman"/>
          <w:sz w:val="28"/>
          <w:rPrChange w:id="11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112" w:author="俞華鈴" w:date="2025-05-20T03:10:00Z" w16du:dateUtc="2025-05-19T19:10:00Z">
            <w:rPr>
              <w:rFonts w:ascii="Times New Roman" w:eastAsia="標楷體" w:hAnsi="Times New Roman" w:hint="eastAsia"/>
              <w:sz w:val="28"/>
              <w:szCs w:val="28"/>
              <w:highlight w:val="cyan"/>
            </w:rPr>
          </w:rPrChange>
        </w:rPr>
        <w:t>模型評估：</w:t>
      </w:r>
    </w:p>
    <w:p w14:paraId="394609AE" w14:textId="19D88C32" w:rsidR="00FF4968" w:rsidRPr="00F156E6" w:rsidRDefault="006C3710" w:rsidP="001841FB">
      <w:pPr>
        <w:spacing w:after="120" w:line="480" w:lineRule="exact"/>
        <w:ind w:leftChars="250" w:left="600" w:firstLineChars="200" w:firstLine="560"/>
        <w:jc w:val="both"/>
        <w:rPr>
          <w:rFonts w:ascii="Times New Roman" w:eastAsia="標楷體" w:hAnsi="Times New Roman"/>
          <w:sz w:val="28"/>
        </w:rPr>
      </w:pPr>
      <w:r w:rsidRPr="00F156E6">
        <w:rPr>
          <w:rFonts w:ascii="Times New Roman" w:eastAsia="標楷體" w:hAnsi="Times New Roman" w:hint="eastAsia"/>
          <w:sz w:val="28"/>
          <w:rPrChange w:id="113" w:author="俞華鈴" w:date="2025-05-20T03:10:00Z" w16du:dateUtc="2025-05-19T19:10:00Z">
            <w:rPr>
              <w:rFonts w:ascii="Times New Roman" w:eastAsia="標楷體" w:hAnsi="Times New Roman" w:hint="eastAsia"/>
              <w:sz w:val="28"/>
              <w:szCs w:val="28"/>
              <w:highlight w:val="cyan"/>
            </w:rPr>
          </w:rPrChange>
        </w:rPr>
        <w:t>模型</w:t>
      </w:r>
      <w:r w:rsidR="008A3DCA" w:rsidRPr="00F156E6">
        <w:rPr>
          <w:rFonts w:ascii="Times New Roman" w:eastAsia="標楷體" w:hAnsi="Times New Roman" w:hint="eastAsia"/>
          <w:sz w:val="28"/>
          <w:rPrChange w:id="114" w:author="俞華鈴" w:date="2025-05-20T03:10:00Z" w16du:dateUtc="2025-05-19T19:10:00Z">
            <w:rPr>
              <w:rFonts w:ascii="Times New Roman" w:eastAsia="標楷體" w:hAnsi="Times New Roman" w:hint="eastAsia"/>
              <w:bCs/>
              <w:sz w:val="28"/>
              <w:szCs w:val="28"/>
              <w:highlight w:val="cyan"/>
            </w:rPr>
          </w:rPrChange>
        </w:rPr>
        <w:t>訓練完成後，將</w:t>
      </w:r>
      <w:r w:rsidRPr="00F156E6">
        <w:rPr>
          <w:rFonts w:ascii="Times New Roman" w:eastAsia="標楷體" w:hAnsi="Times New Roman" w:hint="eastAsia"/>
          <w:sz w:val="28"/>
          <w:rPrChange w:id="115" w:author="俞華鈴" w:date="2025-05-20T03:10:00Z" w16du:dateUtc="2025-05-19T19:10:00Z">
            <w:rPr>
              <w:rFonts w:ascii="Times New Roman" w:eastAsia="標楷體" w:hAnsi="Times New Roman" w:hint="eastAsia"/>
              <w:sz w:val="28"/>
              <w:szCs w:val="28"/>
              <w:highlight w:val="cyan"/>
            </w:rPr>
          </w:rPrChange>
        </w:rPr>
        <w:t>預測結果與真實標籤進行比對，</w:t>
      </w:r>
      <w:r w:rsidR="008A3DCA" w:rsidRPr="00F156E6">
        <w:rPr>
          <w:rFonts w:ascii="Times New Roman" w:eastAsia="標楷體" w:hAnsi="Times New Roman" w:hint="eastAsia"/>
          <w:sz w:val="28"/>
          <w:rPrChange w:id="116" w:author="俞華鈴" w:date="2025-05-20T03:10:00Z" w16du:dateUtc="2025-05-19T19:10:00Z">
            <w:rPr>
              <w:rFonts w:ascii="Times New Roman" w:eastAsia="標楷體" w:hAnsi="Times New Roman" w:hint="eastAsia"/>
              <w:bCs/>
              <w:sz w:val="28"/>
              <w:szCs w:val="28"/>
              <w:highlight w:val="cyan"/>
            </w:rPr>
          </w:rPrChange>
        </w:rPr>
        <w:t>並採用多項指標進行效能評估，包括</w:t>
      </w:r>
      <w:r w:rsidRPr="00F156E6">
        <w:rPr>
          <w:rFonts w:ascii="Times New Roman" w:eastAsia="標楷體" w:hAnsi="Times New Roman" w:hint="eastAsia"/>
          <w:sz w:val="28"/>
          <w:rPrChange w:id="117" w:author="俞華鈴" w:date="2025-05-20T03:10:00Z" w16du:dateUtc="2025-05-19T19:10:00Z">
            <w:rPr>
              <w:rFonts w:ascii="Times New Roman" w:eastAsia="標楷體" w:hAnsi="Times New Roman" w:hint="eastAsia"/>
              <w:sz w:val="28"/>
              <w:szCs w:val="28"/>
              <w:highlight w:val="cyan"/>
            </w:rPr>
          </w:rPrChange>
        </w:rPr>
        <w:t>準確率（</w:t>
      </w:r>
      <w:r w:rsidRPr="00F156E6">
        <w:rPr>
          <w:rFonts w:ascii="Times New Roman" w:eastAsia="標楷體" w:hAnsi="Times New Roman"/>
          <w:sz w:val="28"/>
          <w:rPrChange w:id="118" w:author="俞華鈴" w:date="2025-05-20T03:10:00Z" w16du:dateUtc="2025-05-19T19:10:00Z">
            <w:rPr>
              <w:rFonts w:ascii="Times New Roman" w:eastAsia="標楷體" w:hAnsi="Times New Roman"/>
              <w:sz w:val="28"/>
              <w:szCs w:val="28"/>
              <w:highlight w:val="cyan"/>
            </w:rPr>
          </w:rPrChange>
        </w:rPr>
        <w:t>Accuracy</w:t>
      </w:r>
      <w:r w:rsidRPr="00F156E6">
        <w:rPr>
          <w:rFonts w:ascii="Times New Roman" w:eastAsia="標楷體" w:hAnsi="Times New Roman" w:hint="eastAsia"/>
          <w:sz w:val="28"/>
          <w:rPrChange w:id="119" w:author="俞華鈴" w:date="2025-05-20T03:10:00Z" w16du:dateUtc="2025-05-19T19:10:00Z">
            <w:rPr>
              <w:rFonts w:ascii="Times New Roman" w:eastAsia="標楷體" w:hAnsi="Times New Roman" w:hint="eastAsia"/>
              <w:sz w:val="28"/>
              <w:szCs w:val="28"/>
              <w:highlight w:val="cyan"/>
            </w:rPr>
          </w:rPrChange>
        </w:rPr>
        <w:t>）、損失函數</w:t>
      </w:r>
      <w:r w:rsidR="008A3DCA" w:rsidRPr="00F156E6">
        <w:rPr>
          <w:rFonts w:ascii="Times New Roman" w:eastAsia="標楷體" w:hAnsi="Times New Roman" w:hint="eastAsia"/>
          <w:sz w:val="28"/>
          <w:rPrChange w:id="120" w:author="俞華鈴" w:date="2025-05-20T03:10:00Z" w16du:dateUtc="2025-05-19T19:10:00Z">
            <w:rPr>
              <w:rFonts w:ascii="Times New Roman" w:eastAsia="標楷體" w:hAnsi="Times New Roman" w:hint="eastAsia"/>
              <w:bCs/>
              <w:sz w:val="28"/>
              <w:szCs w:val="28"/>
              <w:highlight w:val="cyan"/>
            </w:rPr>
          </w:rPrChange>
        </w:rPr>
        <w:t>值</w:t>
      </w:r>
      <w:r w:rsidRPr="00F156E6">
        <w:rPr>
          <w:rFonts w:ascii="Times New Roman" w:eastAsia="標楷體" w:hAnsi="Times New Roman" w:hint="eastAsia"/>
          <w:sz w:val="28"/>
          <w:rPrChange w:id="121"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122" w:author="俞華鈴" w:date="2025-05-20T03:10:00Z" w16du:dateUtc="2025-05-19T19:10:00Z">
            <w:rPr>
              <w:rFonts w:ascii="Times New Roman" w:eastAsia="標楷體" w:hAnsi="Times New Roman"/>
              <w:sz w:val="28"/>
              <w:szCs w:val="28"/>
              <w:highlight w:val="cyan"/>
            </w:rPr>
          </w:rPrChange>
        </w:rPr>
        <w:t>Loss</w:t>
      </w:r>
      <w:r w:rsidRPr="00F156E6">
        <w:rPr>
          <w:rFonts w:ascii="Times New Roman" w:eastAsia="標楷體" w:hAnsi="Times New Roman" w:hint="eastAsia"/>
          <w:sz w:val="28"/>
          <w:rPrChange w:id="123" w:author="俞華鈴" w:date="2025-05-20T03:10:00Z" w16du:dateUtc="2025-05-19T19:10:00Z">
            <w:rPr>
              <w:rFonts w:ascii="Times New Roman" w:eastAsia="標楷體" w:hAnsi="Times New Roman" w:hint="eastAsia"/>
              <w:sz w:val="28"/>
              <w:szCs w:val="28"/>
              <w:highlight w:val="cyan"/>
            </w:rPr>
          </w:rPrChange>
        </w:rPr>
        <w:t>）</w:t>
      </w:r>
      <w:r w:rsidR="008A3DCA" w:rsidRPr="00F156E6">
        <w:rPr>
          <w:rFonts w:ascii="Times New Roman" w:eastAsia="標楷體" w:hAnsi="Times New Roman" w:hint="eastAsia"/>
          <w:sz w:val="28"/>
          <w:rPrChange w:id="124" w:author="俞華鈴" w:date="2025-05-20T03:10:00Z" w16du:dateUtc="2025-05-19T19:10:00Z">
            <w:rPr>
              <w:rFonts w:ascii="Times New Roman" w:eastAsia="標楷體" w:hAnsi="Times New Roman" w:hint="eastAsia"/>
              <w:sz w:val="28"/>
              <w:szCs w:val="28"/>
              <w:highlight w:val="cyan"/>
            </w:rPr>
          </w:rPrChange>
        </w:rPr>
        <w:t>與</w:t>
      </w:r>
      <w:r w:rsidR="008A3DCA" w:rsidRPr="00F156E6">
        <w:rPr>
          <w:rFonts w:ascii="Times New Roman" w:eastAsia="標楷體" w:hAnsi="Times New Roman" w:hint="eastAsia"/>
          <w:sz w:val="28"/>
          <w:rPrChange w:id="125" w:author="俞華鈴" w:date="2025-05-20T03:10:00Z" w16du:dateUtc="2025-05-19T19:10:00Z">
            <w:rPr>
              <w:rFonts w:ascii="Times New Roman" w:eastAsia="標楷體" w:hAnsi="Times New Roman" w:hint="eastAsia"/>
              <w:bCs/>
              <w:sz w:val="28"/>
              <w:szCs w:val="28"/>
              <w:highlight w:val="cyan"/>
            </w:rPr>
          </w:rPrChange>
        </w:rPr>
        <w:t>混淆矩陣（</w:t>
      </w:r>
      <w:r w:rsidR="008A3DCA" w:rsidRPr="00F156E6">
        <w:rPr>
          <w:rFonts w:ascii="Times New Roman" w:eastAsia="標楷體" w:hAnsi="Times New Roman"/>
          <w:sz w:val="28"/>
          <w:rPrChange w:id="126" w:author="俞華鈴" w:date="2025-05-20T03:10:00Z" w16du:dateUtc="2025-05-19T19:10:00Z">
            <w:rPr>
              <w:rFonts w:ascii="Times New Roman" w:eastAsia="標楷體" w:hAnsi="Times New Roman"/>
              <w:bCs/>
              <w:sz w:val="28"/>
              <w:szCs w:val="28"/>
              <w:highlight w:val="cyan"/>
            </w:rPr>
          </w:rPrChange>
        </w:rPr>
        <w:t>Confusion Matrix</w:t>
      </w:r>
      <w:r w:rsidR="008A3DCA" w:rsidRPr="00F156E6">
        <w:rPr>
          <w:rFonts w:ascii="Times New Roman" w:eastAsia="標楷體" w:hAnsi="Times New Roman" w:hint="eastAsia"/>
          <w:sz w:val="28"/>
          <w:rPrChange w:id="127" w:author="俞華鈴" w:date="2025-05-20T03:10:00Z" w16du:dateUtc="2025-05-19T19:10:00Z">
            <w:rPr>
              <w:rFonts w:ascii="Times New Roman" w:eastAsia="標楷體" w:hAnsi="Times New Roman" w:hint="eastAsia"/>
              <w:bCs/>
              <w:sz w:val="28"/>
              <w:szCs w:val="28"/>
              <w:highlight w:val="cyan"/>
            </w:rPr>
          </w:rPrChange>
        </w:rPr>
        <w:t>）等。藉由評估結果</w:t>
      </w:r>
      <w:r w:rsidRPr="00F156E6">
        <w:rPr>
          <w:rFonts w:ascii="Times New Roman" w:eastAsia="標楷體" w:hAnsi="Times New Roman" w:hint="eastAsia"/>
          <w:sz w:val="28"/>
          <w:rPrChange w:id="128" w:author="俞華鈴" w:date="2025-05-20T03:10:00Z" w16du:dateUtc="2025-05-19T19:10:00Z">
            <w:rPr>
              <w:rFonts w:ascii="Times New Roman" w:eastAsia="標楷體" w:hAnsi="Times New Roman" w:hint="eastAsia"/>
              <w:sz w:val="28"/>
              <w:szCs w:val="28"/>
              <w:highlight w:val="cyan"/>
            </w:rPr>
          </w:rPrChange>
        </w:rPr>
        <w:t>，檢視模型效能與實用性。</w:t>
      </w:r>
    </w:p>
    <w:p w14:paraId="0E3102A4" w14:textId="6FFCD779" w:rsidR="002B6137" w:rsidRPr="006B6F75" w:rsidRDefault="002B6137" w:rsidP="002B6137">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29" w:name="_Toc198636318"/>
      <w:r w:rsidRPr="006B6F75">
        <w:rPr>
          <w:rFonts w:ascii="Times New Roman" w:eastAsia="標楷體" w:hAnsi="Times New Roman" w:cs="Times New Roman" w:hint="eastAsia"/>
          <w:bCs w:val="0"/>
          <w:sz w:val="36"/>
          <w:szCs w:val="36"/>
        </w:rPr>
        <w:lastRenderedPageBreak/>
        <w:t>3</w:t>
      </w:r>
      <w:r w:rsidRPr="006B6F75">
        <w:rPr>
          <w:rFonts w:ascii="Times New Roman" w:eastAsia="標楷體" w:hAnsi="Times New Roman" w:cs="Times New Roman"/>
          <w:bCs w:val="0"/>
          <w:sz w:val="36"/>
          <w:szCs w:val="36"/>
        </w:rPr>
        <w:t>.</w:t>
      </w:r>
      <w:r w:rsidRPr="006B6F75">
        <w:rPr>
          <w:rFonts w:ascii="Times New Roman" w:eastAsia="標楷體" w:hAnsi="Times New Roman" w:cs="Times New Roman" w:hint="eastAsia"/>
          <w:bCs w:val="0"/>
          <w:sz w:val="36"/>
          <w:szCs w:val="36"/>
        </w:rPr>
        <w:t xml:space="preserve">2 </w:t>
      </w:r>
      <w:r w:rsidR="00F335CF">
        <w:rPr>
          <w:rFonts w:ascii="Times New Roman" w:eastAsia="標楷體" w:hAnsi="Times New Roman" w:cs="Times New Roman" w:hint="eastAsia"/>
          <w:bCs w:val="0"/>
          <w:sz w:val="36"/>
          <w:szCs w:val="36"/>
        </w:rPr>
        <w:t>流程</w:t>
      </w:r>
      <w:bookmarkEnd w:id="129"/>
      <w:r w:rsidR="00F23FEC">
        <w:rPr>
          <w:rFonts w:ascii="Times New Roman" w:eastAsia="標楷體" w:hAnsi="Times New Roman" w:cs="Times New Roman" w:hint="eastAsia"/>
          <w:bCs w:val="0"/>
          <w:sz w:val="36"/>
          <w:szCs w:val="36"/>
        </w:rPr>
        <w:t>說明</w:t>
      </w:r>
    </w:p>
    <w:p w14:paraId="091D5339" w14:textId="506E90C6" w:rsidR="00C16ED5" w:rsidRDefault="00C16ED5" w:rsidP="00E42E9E">
      <w:pPr>
        <w:spacing w:after="120" w:line="480" w:lineRule="exact"/>
        <w:ind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內容為研究流程圖，展示了糖尿病視網膜病變辨識系統的開發過程，</w:t>
      </w:r>
      <w:r w:rsidR="00955156">
        <w:rPr>
          <w:rFonts w:ascii="Times New Roman" w:eastAsia="標楷體" w:hAnsi="Times New Roman" w:hint="eastAsia"/>
          <w:bCs/>
          <w:sz w:val="28"/>
          <w:szCs w:val="28"/>
        </w:rPr>
        <w:t>如</w:t>
      </w:r>
      <w:r w:rsidR="00DF64B9" w:rsidRPr="00C16ED5">
        <w:rPr>
          <w:rFonts w:ascii="Times New Roman" w:eastAsia="標楷體" w:hAnsi="Times New Roman"/>
          <w:bCs/>
          <w:sz w:val="28"/>
          <w:szCs w:val="28"/>
        </w:rPr>
        <w:t>圖</w:t>
      </w:r>
      <w:r w:rsidR="00DF64B9" w:rsidRPr="00E42E9E">
        <w:rPr>
          <w:rFonts w:ascii="Times New Roman" w:eastAsia="標楷體" w:hAnsi="Times New Roman" w:hint="eastAsia"/>
          <w:bCs/>
          <w:sz w:val="28"/>
          <w:szCs w:val="28"/>
        </w:rPr>
        <w:t>3.3</w:t>
      </w:r>
      <w:r w:rsidR="00955156">
        <w:rPr>
          <w:rFonts w:ascii="Times New Roman" w:eastAsia="標楷體" w:hAnsi="Times New Roman" w:hint="eastAsia"/>
          <w:bCs/>
          <w:sz w:val="28"/>
          <w:szCs w:val="28"/>
        </w:rPr>
        <w:t>所示</w:t>
      </w:r>
      <w:r w:rsidR="00955156" w:rsidRPr="00C16ED5">
        <w:rPr>
          <w:rFonts w:ascii="Times New Roman" w:eastAsia="標楷體" w:hAnsi="Times New Roman"/>
          <w:bCs/>
          <w:sz w:val="28"/>
          <w:szCs w:val="28"/>
        </w:rPr>
        <w:t>。</w:t>
      </w:r>
    </w:p>
    <w:p w14:paraId="2516F2DD" w14:textId="77777777" w:rsidR="0019048E" w:rsidRPr="00A25B9B" w:rsidRDefault="0019048E" w:rsidP="0019048E">
      <w:pPr>
        <w:spacing w:beforeLines="100" w:before="360"/>
        <w:jc w:val="center"/>
      </w:pPr>
      <w:r>
        <w:rPr>
          <w:rFonts w:hint="eastAsia"/>
          <w:noProof/>
        </w:rPr>
        <w:drawing>
          <wp:inline distT="0" distB="0" distL="0" distR="0" wp14:anchorId="6B009A45" wp14:editId="112B3497">
            <wp:extent cx="5274310" cy="1138555"/>
            <wp:effectExtent l="0" t="0" r="2540" b="4445"/>
            <wp:docPr id="1088518163" name="圖片 2"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8163" name="圖片 2" descr="一張含有 文字, 螢幕擷取畫面, 字型, 行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14:paraId="78AEE0DC" w14:textId="5600D89D" w:rsidR="0019048E" w:rsidRPr="0019048E" w:rsidRDefault="0019048E" w:rsidP="0019048E">
      <w:pPr>
        <w:pStyle w:val="af8"/>
        <w:widowControl w:val="0"/>
        <w:spacing w:afterLines="100" w:after="360"/>
        <w:jc w:val="center"/>
        <w:rPr>
          <w:rFonts w:ascii="Times New Roman" w:eastAsia="標楷體" w:hAnsi="Times New Roman" w:cs="Times New Roman"/>
          <w:b/>
          <w:sz w:val="28"/>
          <w:szCs w:val="28"/>
        </w:rPr>
      </w:pPr>
      <w:bookmarkStart w:id="130" w:name="_Toc198508009"/>
      <w:bookmarkStart w:id="131" w:name="_Toc198631229"/>
      <w:r w:rsidRPr="00AC1172">
        <w:rPr>
          <w:rFonts w:ascii="Times New Roman" w:eastAsia="標楷體" w:hAnsi="Times New Roman" w:cs="Times New Roman" w:hint="eastAsia"/>
          <w:b/>
          <w:sz w:val="28"/>
          <w:szCs w:val="28"/>
        </w:rPr>
        <w:t>圖</w:t>
      </w:r>
      <w:r w:rsidRPr="00AC1172">
        <w:rPr>
          <w:rFonts w:ascii="Times New Roman" w:eastAsia="標楷體" w:hAnsi="Times New Roman" w:cs="Times New Roman" w:hint="eastAsia"/>
          <w:b/>
          <w:sz w:val="28"/>
          <w:szCs w:val="28"/>
        </w:rPr>
        <w:t xml:space="preserve"> 3.</w:t>
      </w:r>
      <w:r w:rsidRPr="00AC1172">
        <w:rPr>
          <w:rFonts w:ascii="Times New Roman" w:eastAsia="標楷體" w:hAnsi="Times New Roman" w:cs="Times New Roman"/>
          <w:b/>
          <w:sz w:val="28"/>
          <w:szCs w:val="28"/>
        </w:rPr>
        <w:fldChar w:fldCharType="begin"/>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hint="eastAsia"/>
          <w:b/>
          <w:sz w:val="28"/>
          <w:szCs w:val="28"/>
        </w:rPr>
        <w:instrText xml:space="preserve">SEQ </w:instrText>
      </w:r>
      <w:r w:rsidRPr="00AC1172">
        <w:rPr>
          <w:rFonts w:ascii="Times New Roman" w:eastAsia="標楷體" w:hAnsi="Times New Roman" w:cs="Times New Roman" w:hint="eastAsia"/>
          <w:b/>
          <w:sz w:val="28"/>
          <w:szCs w:val="28"/>
        </w:rPr>
        <w:instrText>圖</w:instrText>
      </w:r>
      <w:r w:rsidRPr="00AC1172">
        <w:rPr>
          <w:rFonts w:ascii="Times New Roman" w:eastAsia="標楷體" w:hAnsi="Times New Roman" w:cs="Times New Roman" w:hint="eastAsia"/>
          <w:b/>
          <w:sz w:val="28"/>
          <w:szCs w:val="28"/>
        </w:rPr>
        <w:instrText>_3. \* ARABIC</w:instrText>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3</w:t>
      </w:r>
      <w:r w:rsidRPr="00AC1172">
        <w:rPr>
          <w:rFonts w:ascii="Times New Roman" w:eastAsia="標楷體" w:hAnsi="Times New Roman" w:cs="Times New Roman"/>
          <w:b/>
          <w:sz w:val="28"/>
          <w:szCs w:val="28"/>
        </w:rPr>
        <w:fldChar w:fldCharType="end"/>
      </w:r>
      <w:bookmarkEnd w:id="130"/>
      <w:r w:rsidRPr="00AC1172">
        <w:rPr>
          <w:rFonts w:ascii="Times New Roman" w:eastAsia="標楷體" w:hAnsi="Times New Roman" w:cs="Times New Roman" w:hint="eastAsia"/>
          <w:b/>
          <w:sz w:val="28"/>
          <w:szCs w:val="28"/>
        </w:rPr>
        <w:t xml:space="preserve"> </w:t>
      </w:r>
      <w:r w:rsidRPr="00AC1172">
        <w:rPr>
          <w:rFonts w:ascii="Times New Roman" w:eastAsia="標楷體" w:hAnsi="Times New Roman" w:cs="Times New Roman" w:hint="eastAsia"/>
          <w:b/>
          <w:sz w:val="28"/>
          <w:szCs w:val="28"/>
        </w:rPr>
        <w:t>研究流程</w:t>
      </w:r>
      <w:bookmarkEnd w:id="131"/>
    </w:p>
    <w:p w14:paraId="128BAB1F" w14:textId="475707E5" w:rsidR="00955156" w:rsidRPr="00955156" w:rsidRDefault="0019048E" w:rsidP="00955156">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流程說明</w:t>
      </w:r>
      <w:r w:rsidR="00955156" w:rsidRPr="00C16ED5">
        <w:rPr>
          <w:rFonts w:ascii="Times New Roman" w:eastAsia="標楷體" w:hAnsi="Times New Roman"/>
          <w:bCs/>
          <w:sz w:val="28"/>
          <w:szCs w:val="28"/>
        </w:rPr>
        <w:t>分為以下</w:t>
      </w:r>
      <w:r w:rsidR="00955156">
        <w:rPr>
          <w:rFonts w:ascii="Times New Roman" w:eastAsia="標楷體" w:hAnsi="Times New Roman" w:hint="eastAsia"/>
          <w:bCs/>
          <w:sz w:val="28"/>
          <w:szCs w:val="28"/>
        </w:rPr>
        <w:t>六</w:t>
      </w:r>
      <w:r w:rsidR="00955156" w:rsidRPr="00C16ED5">
        <w:rPr>
          <w:rFonts w:ascii="Times New Roman" w:eastAsia="標楷體" w:hAnsi="Times New Roman"/>
          <w:bCs/>
          <w:sz w:val="28"/>
          <w:szCs w:val="28"/>
        </w:rPr>
        <w:t>個</w:t>
      </w:r>
      <w:r w:rsidR="00F335CF">
        <w:rPr>
          <w:rFonts w:ascii="Times New Roman" w:eastAsia="標楷體" w:hAnsi="Times New Roman" w:hint="eastAsia"/>
          <w:bCs/>
          <w:sz w:val="28"/>
          <w:szCs w:val="28"/>
        </w:rPr>
        <w:t>步驟</w:t>
      </w:r>
      <w:r w:rsidR="00955156" w:rsidRPr="00C16ED5">
        <w:rPr>
          <w:rFonts w:ascii="Times New Roman" w:eastAsia="標楷體" w:hAnsi="Times New Roman"/>
          <w:bCs/>
          <w:sz w:val="28"/>
          <w:szCs w:val="28"/>
        </w:rPr>
        <w:t>：</w:t>
      </w:r>
    </w:p>
    <w:p w14:paraId="4CED148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文獻探討</w:t>
      </w:r>
      <w:r w:rsidR="000573E7">
        <w:rPr>
          <w:rFonts w:ascii="Times New Roman" w:eastAsia="標楷體" w:hAnsi="Times New Roman" w:hint="eastAsia"/>
          <w:bCs/>
          <w:sz w:val="28"/>
          <w:szCs w:val="28"/>
        </w:rPr>
        <w:t>：</w:t>
      </w:r>
    </w:p>
    <w:p w14:paraId="450E7465" w14:textId="634ABC88"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此階段主要探討糖尿病視網膜病變的背景</w:t>
      </w:r>
      <w:r w:rsidRPr="00554E2A">
        <w:rPr>
          <w:rFonts w:ascii="Times New Roman" w:eastAsia="標楷體" w:hAnsi="Times New Roman"/>
          <w:sz w:val="28"/>
          <w:szCs w:val="28"/>
        </w:rPr>
        <w:t>、</w:t>
      </w:r>
      <w:r w:rsidR="00554E2A" w:rsidRPr="00554E2A">
        <w:rPr>
          <w:rFonts w:ascii="Times New Roman" w:eastAsia="標楷體" w:hAnsi="Times New Roman" w:hint="eastAsia"/>
          <w:sz w:val="28"/>
          <w:szCs w:val="28"/>
        </w:rPr>
        <w:t>相關議題</w:t>
      </w:r>
      <w:r w:rsidRPr="00C16ED5">
        <w:rPr>
          <w:rFonts w:ascii="Times New Roman" w:eastAsia="標楷體" w:hAnsi="Times New Roman"/>
          <w:bCs/>
          <w:sz w:val="28"/>
          <w:szCs w:val="28"/>
        </w:rPr>
        <w:t>與自動化檢測的研究議題，並整理相關技術文獻，明確研究主題。</w:t>
      </w:r>
    </w:p>
    <w:p w14:paraId="477584BC"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環境架設與安裝</w:t>
      </w:r>
      <w:r w:rsidR="000573E7">
        <w:rPr>
          <w:rFonts w:ascii="Times New Roman" w:eastAsia="標楷體" w:hAnsi="Times New Roman" w:hint="eastAsia"/>
          <w:bCs/>
          <w:sz w:val="28"/>
          <w:szCs w:val="28"/>
        </w:rPr>
        <w:t>：</w:t>
      </w:r>
    </w:p>
    <w:p w14:paraId="5694137E" w14:textId="3D2C77D9"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建立開發環境，包括軟體資源規劃</w:t>
      </w:r>
      <w:r w:rsidRPr="005B18B6">
        <w:rPr>
          <w:rFonts w:ascii="Times New Roman" w:eastAsia="標楷體" w:hAnsi="Times New Roman"/>
          <w:sz w:val="28"/>
          <w:szCs w:val="28"/>
        </w:rPr>
        <w:t>Google Colab</w:t>
      </w:r>
      <w:r w:rsidRPr="005B18B6">
        <w:rPr>
          <w:rFonts w:ascii="Times New Roman" w:eastAsia="標楷體" w:hAnsi="Times New Roman"/>
          <w:sz w:val="28"/>
          <w:szCs w:val="28"/>
        </w:rPr>
        <w:t>、</w:t>
      </w:r>
      <w:r w:rsidRPr="005B18B6">
        <w:rPr>
          <w:rFonts w:ascii="Times New Roman" w:eastAsia="標楷體" w:hAnsi="Times New Roman"/>
          <w:sz w:val="28"/>
          <w:szCs w:val="28"/>
        </w:rPr>
        <w:t>TensorFlow</w:t>
      </w:r>
      <w:r w:rsidR="00E03EAE" w:rsidRPr="005B18B6">
        <w:rPr>
          <w:rFonts w:ascii="Times New Roman" w:eastAsia="標楷體" w:hAnsi="Times New Roman"/>
          <w:sz w:val="28"/>
          <w:szCs w:val="28"/>
        </w:rPr>
        <w:t>、</w:t>
      </w:r>
      <w:r w:rsidR="00A24119" w:rsidRPr="009D2D9E">
        <w:rPr>
          <w:rFonts w:ascii="Times New Roman" w:eastAsia="標楷體" w:hAnsi="Times New Roman"/>
          <w:bCs/>
          <w:sz w:val="28"/>
          <w:szCs w:val="28"/>
        </w:rPr>
        <w:t>Visual Studio Code</w:t>
      </w:r>
      <w:r w:rsidR="00A24119" w:rsidRPr="00C16ED5">
        <w:rPr>
          <w:rFonts w:ascii="Times New Roman" w:eastAsia="標楷體" w:hAnsi="Times New Roman"/>
          <w:bCs/>
          <w:sz w:val="28"/>
          <w:szCs w:val="28"/>
        </w:rPr>
        <w:t>。</w:t>
      </w:r>
    </w:p>
    <w:p w14:paraId="6D509A76"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資料收集與前處理</w:t>
      </w:r>
      <w:r w:rsidR="000573E7">
        <w:rPr>
          <w:rFonts w:ascii="Times New Roman" w:eastAsia="標楷體" w:hAnsi="Times New Roman" w:hint="eastAsia"/>
          <w:bCs/>
          <w:sz w:val="28"/>
          <w:szCs w:val="28"/>
        </w:rPr>
        <w:t>：</w:t>
      </w:r>
    </w:p>
    <w:p w14:paraId="09BCA996" w14:textId="3C8CDB15"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使用公開資料集（</w:t>
      </w:r>
      <w:r w:rsidRPr="00C16ED5">
        <w:rPr>
          <w:rFonts w:ascii="Times New Roman" w:eastAsia="標楷體" w:hAnsi="Times New Roman"/>
          <w:bCs/>
          <w:sz w:val="28"/>
          <w:szCs w:val="28"/>
        </w:rPr>
        <w:t>IDRiD</w:t>
      </w:r>
      <w:r w:rsidRPr="00C16ED5">
        <w:rPr>
          <w:rFonts w:ascii="Times New Roman" w:eastAsia="標楷體" w:hAnsi="Times New Roman"/>
          <w:bCs/>
          <w:sz w:val="28"/>
          <w:szCs w:val="28"/>
        </w:rPr>
        <w:t>、</w:t>
      </w:r>
      <w:r w:rsidRPr="00C16ED5">
        <w:rPr>
          <w:rFonts w:ascii="Times New Roman" w:eastAsia="標楷體" w:hAnsi="Times New Roman"/>
          <w:bCs/>
          <w:sz w:val="28"/>
          <w:szCs w:val="28"/>
        </w:rPr>
        <w:t>APTOS 2019</w:t>
      </w:r>
      <w:r w:rsidRPr="00C16ED5">
        <w:rPr>
          <w:rFonts w:ascii="Times New Roman" w:eastAsia="標楷體" w:hAnsi="Times New Roman"/>
          <w:bCs/>
          <w:sz w:val="28"/>
          <w:szCs w:val="28"/>
        </w:rPr>
        <w:t>等），進行影像標準化、資料增強等處理，以提升模型訓練效果。</w:t>
      </w:r>
    </w:p>
    <w:p w14:paraId="46BD45E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模型訓練</w:t>
      </w:r>
      <w:r w:rsidR="000573E7">
        <w:rPr>
          <w:rFonts w:ascii="Times New Roman" w:eastAsia="標楷體" w:hAnsi="Times New Roman" w:hint="eastAsia"/>
          <w:bCs/>
          <w:sz w:val="28"/>
          <w:szCs w:val="28"/>
        </w:rPr>
        <w:t>：</w:t>
      </w:r>
    </w:p>
    <w:p w14:paraId="25C286AE" w14:textId="2C3D42DA"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採用深度學習技術（</w:t>
      </w:r>
      <w:r w:rsidRPr="00C16ED5">
        <w:rPr>
          <w:rFonts w:ascii="Times New Roman" w:eastAsia="標楷體" w:hAnsi="Times New Roman"/>
          <w:bCs/>
          <w:sz w:val="28"/>
          <w:szCs w:val="28"/>
        </w:rPr>
        <w:t>CNN</w:t>
      </w:r>
      <w:r w:rsidRPr="00C16ED5">
        <w:rPr>
          <w:rFonts w:ascii="Times New Roman" w:eastAsia="標楷體" w:hAnsi="Times New Roman"/>
          <w:bCs/>
          <w:sz w:val="28"/>
          <w:szCs w:val="28"/>
        </w:rPr>
        <w:t>、</w:t>
      </w:r>
      <w:r w:rsidRPr="00C16ED5">
        <w:rPr>
          <w:rFonts w:ascii="Times New Roman" w:eastAsia="標楷體" w:hAnsi="Times New Roman"/>
          <w:bCs/>
          <w:sz w:val="28"/>
          <w:szCs w:val="28"/>
        </w:rPr>
        <w:t>VGG16</w:t>
      </w:r>
      <w:r w:rsidRPr="00C16ED5">
        <w:rPr>
          <w:rFonts w:ascii="Times New Roman" w:eastAsia="標楷體" w:hAnsi="Times New Roman"/>
          <w:bCs/>
          <w:sz w:val="28"/>
          <w:szCs w:val="28"/>
        </w:rPr>
        <w:t>、</w:t>
      </w:r>
      <w:r w:rsidRPr="00C16ED5">
        <w:rPr>
          <w:rFonts w:ascii="Times New Roman" w:eastAsia="標楷體" w:hAnsi="Times New Roman"/>
          <w:bCs/>
          <w:sz w:val="28"/>
          <w:szCs w:val="28"/>
        </w:rPr>
        <w:t>ResNet50</w:t>
      </w:r>
      <w:r w:rsidRPr="00C16ED5">
        <w:rPr>
          <w:rFonts w:ascii="Times New Roman" w:eastAsia="標楷體" w:hAnsi="Times New Roman"/>
          <w:bCs/>
          <w:sz w:val="28"/>
          <w:szCs w:val="28"/>
        </w:rPr>
        <w:t>）進行模型訓練，並透過遷移學習優化模型性能。</w:t>
      </w:r>
    </w:p>
    <w:p w14:paraId="78657ED3" w14:textId="77777777" w:rsidR="0019048E" w:rsidRDefault="0019048E">
      <w:pPr>
        <w:rPr>
          <w:rFonts w:ascii="Times New Roman" w:eastAsia="標楷體" w:hAnsi="Times New Roman"/>
          <w:bCs/>
          <w:sz w:val="28"/>
          <w:szCs w:val="28"/>
        </w:rPr>
      </w:pPr>
      <w:r>
        <w:rPr>
          <w:rFonts w:ascii="Times New Roman" w:eastAsia="標楷體" w:hAnsi="Times New Roman"/>
          <w:bCs/>
          <w:sz w:val="28"/>
          <w:szCs w:val="28"/>
        </w:rPr>
        <w:br w:type="page"/>
      </w:r>
    </w:p>
    <w:p w14:paraId="776FE9CA" w14:textId="70D6B833"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lastRenderedPageBreak/>
        <w:t>評估與優化</w:t>
      </w:r>
      <w:r w:rsidR="000573E7">
        <w:rPr>
          <w:rFonts w:ascii="Times New Roman" w:eastAsia="標楷體" w:hAnsi="Times New Roman" w:hint="eastAsia"/>
          <w:bCs/>
          <w:sz w:val="28"/>
          <w:szCs w:val="28"/>
        </w:rPr>
        <w:t>：</w:t>
      </w:r>
    </w:p>
    <w:p w14:paraId="32B59AFA" w14:textId="530C45F3"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使用準確率、混淆矩陣等指標評估模型效能，並進行超參數調整以提升辨識準確率。</w:t>
      </w:r>
    </w:p>
    <w:p w14:paraId="09352200" w14:textId="77777777"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系統整合與部署</w:t>
      </w:r>
      <w:r w:rsidR="000573E7">
        <w:rPr>
          <w:rFonts w:ascii="Times New Roman" w:eastAsia="標楷體" w:hAnsi="Times New Roman" w:hint="eastAsia"/>
          <w:bCs/>
          <w:sz w:val="28"/>
          <w:szCs w:val="28"/>
        </w:rPr>
        <w:t>：</w:t>
      </w:r>
    </w:p>
    <w:p w14:paraId="515B83BE" w14:textId="197529AB" w:rsidR="003A1D23"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將訓練完成的模型整合至雲端平台，開發使用者介面，</w:t>
      </w:r>
      <w:r w:rsidR="006C4B10" w:rsidRPr="003B7CD5">
        <w:rPr>
          <w:rFonts w:ascii="Times New Roman" w:eastAsia="標楷體" w:hAnsi="Times New Roman" w:hint="eastAsia"/>
          <w:sz w:val="28"/>
          <w:szCs w:val="28"/>
        </w:rPr>
        <w:t>提供使用者</w:t>
      </w:r>
      <w:r w:rsidR="003B7CD5" w:rsidRPr="003B7CD5">
        <w:rPr>
          <w:rFonts w:ascii="Times New Roman" w:eastAsia="標楷體" w:hAnsi="Times New Roman" w:hint="eastAsia"/>
          <w:sz w:val="28"/>
          <w:szCs w:val="28"/>
        </w:rPr>
        <w:t>便利的操作介面</w:t>
      </w:r>
      <w:r w:rsidR="003B7CD5" w:rsidRPr="003B7CD5">
        <w:rPr>
          <w:rFonts w:ascii="Times New Roman" w:eastAsia="標楷體" w:hAnsi="Times New Roman"/>
          <w:bCs/>
          <w:sz w:val="28"/>
          <w:szCs w:val="28"/>
        </w:rPr>
        <w:t>。</w:t>
      </w:r>
    </w:p>
    <w:p w14:paraId="72710C1D" w14:textId="098EB08F" w:rsidR="00E42E9E" w:rsidRPr="00892E79" w:rsidRDefault="00E42E9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2" w:name="_Toc198636319"/>
      <w:r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bCs w:val="0"/>
          <w:sz w:val="36"/>
          <w:szCs w:val="36"/>
        </w:rPr>
        <w:t>.</w:t>
      </w:r>
      <w:r w:rsidR="005B00F8"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hint="eastAsia"/>
          <w:bCs w:val="0"/>
          <w:sz w:val="36"/>
          <w:szCs w:val="36"/>
        </w:rPr>
        <w:t xml:space="preserve"> </w:t>
      </w:r>
      <w:r w:rsidRPr="00892E79">
        <w:rPr>
          <w:rFonts w:ascii="Times New Roman" w:eastAsia="標楷體" w:hAnsi="Times New Roman" w:cs="Times New Roman"/>
          <w:bCs w:val="0"/>
          <w:sz w:val="36"/>
          <w:szCs w:val="36"/>
        </w:rPr>
        <w:t>軟硬體資源規劃</w:t>
      </w:r>
      <w:bookmarkEnd w:id="132"/>
    </w:p>
    <w:p w14:paraId="71DD4AAC" w14:textId="044C4295" w:rsidR="00B422A4" w:rsidRPr="00B55E65" w:rsidRDefault="00702271" w:rsidP="00B55E65">
      <w:pPr>
        <w:spacing w:after="120" w:line="480" w:lineRule="exact"/>
        <w:ind w:firstLineChars="200" w:firstLine="560"/>
        <w:jc w:val="both"/>
        <w:rPr>
          <w:rFonts w:ascii="Times New Roman" w:eastAsia="標楷體" w:hAnsi="Times New Roman"/>
          <w:bCs/>
          <w:sz w:val="28"/>
          <w:szCs w:val="28"/>
        </w:rPr>
      </w:pPr>
      <w:r w:rsidRPr="00702271">
        <w:rPr>
          <w:rFonts w:ascii="Times New Roman" w:eastAsia="標楷體" w:hAnsi="Times New Roman"/>
          <w:bCs/>
          <w:sz w:val="28"/>
          <w:szCs w:val="28"/>
        </w:rPr>
        <w:t>電腦硬體</w:t>
      </w:r>
      <w:r w:rsidR="00E42E9E" w:rsidRPr="009D2D9E">
        <w:rPr>
          <w:rFonts w:ascii="Times New Roman" w:eastAsia="標楷體" w:hAnsi="Times New Roman"/>
          <w:bCs/>
          <w:sz w:val="28"/>
          <w:szCs w:val="28"/>
        </w:rPr>
        <w:t>方面，使用搭載</w:t>
      </w:r>
      <w:r w:rsidR="00E42E9E" w:rsidRPr="009D2D9E">
        <w:rPr>
          <w:rFonts w:ascii="Times New Roman" w:eastAsia="標楷體" w:hAnsi="Times New Roman"/>
          <w:bCs/>
          <w:sz w:val="28"/>
          <w:szCs w:val="28"/>
        </w:rPr>
        <w:t xml:space="preserve"> Intel Core i7-12700H </w:t>
      </w:r>
      <w:r w:rsidR="00E42E9E" w:rsidRPr="009D2D9E">
        <w:rPr>
          <w:rFonts w:ascii="Times New Roman" w:eastAsia="標楷體" w:hAnsi="Times New Roman"/>
          <w:bCs/>
          <w:sz w:val="28"/>
          <w:szCs w:val="28"/>
        </w:rPr>
        <w:t>處理器、</w:t>
      </w:r>
      <w:r w:rsidR="00E42E9E" w:rsidRPr="009D2D9E">
        <w:rPr>
          <w:rFonts w:ascii="Times New Roman" w:eastAsia="標楷體" w:hAnsi="Times New Roman"/>
          <w:bCs/>
          <w:sz w:val="28"/>
          <w:szCs w:val="28"/>
        </w:rPr>
        <w:t xml:space="preserve">16GB </w:t>
      </w:r>
      <w:r w:rsidR="00222C92" w:rsidRPr="00E967E1">
        <w:rPr>
          <w:rFonts w:ascii="Times New Roman" w:eastAsia="標楷體" w:hAnsi="Times New Roman"/>
          <w:bCs/>
          <w:sz w:val="28"/>
          <w:szCs w:val="28"/>
        </w:rPr>
        <w:t>記憶體容量</w:t>
      </w:r>
      <w:r w:rsidR="00E42E9E" w:rsidRPr="009D2D9E">
        <w:rPr>
          <w:rFonts w:ascii="Times New Roman" w:eastAsia="標楷體" w:hAnsi="Times New Roman"/>
          <w:bCs/>
          <w:sz w:val="28"/>
          <w:szCs w:val="28"/>
        </w:rPr>
        <w:t>與</w:t>
      </w:r>
      <w:r w:rsidR="00E42E9E" w:rsidRPr="009D2D9E">
        <w:rPr>
          <w:rFonts w:ascii="Times New Roman" w:eastAsia="標楷體" w:hAnsi="Times New Roman"/>
          <w:bCs/>
          <w:sz w:val="28"/>
          <w:szCs w:val="28"/>
        </w:rPr>
        <w:t xml:space="preserve"> NVIDIA GeForce RTX 4050 GPU </w:t>
      </w:r>
      <w:r w:rsidR="00E42E9E" w:rsidRPr="009D2D9E">
        <w:rPr>
          <w:rFonts w:ascii="Times New Roman" w:eastAsia="標楷體" w:hAnsi="Times New Roman"/>
          <w:bCs/>
          <w:sz w:val="28"/>
          <w:szCs w:val="28"/>
        </w:rPr>
        <w:t>的</w:t>
      </w:r>
      <w:r w:rsidR="00E42E9E" w:rsidRPr="009D2D9E">
        <w:rPr>
          <w:rFonts w:ascii="Times New Roman" w:eastAsia="標楷體" w:hAnsi="Times New Roman"/>
          <w:bCs/>
          <w:sz w:val="28"/>
          <w:szCs w:val="28"/>
        </w:rPr>
        <w:t xml:space="preserve"> Windows 11 </w:t>
      </w:r>
      <w:r w:rsidR="00E42E9E" w:rsidRPr="009D2D9E">
        <w:rPr>
          <w:rFonts w:ascii="Times New Roman" w:eastAsia="標楷體" w:hAnsi="Times New Roman"/>
          <w:bCs/>
          <w:sz w:val="28"/>
          <w:szCs w:val="28"/>
        </w:rPr>
        <w:t>筆記型電腦，作為本地測試與備援平台，提供穩定效能支援原型設計與開發。</w:t>
      </w:r>
      <w:r w:rsidR="00731B39" w:rsidRPr="00731B39">
        <w:rPr>
          <w:rFonts w:ascii="Times New Roman" w:eastAsia="標楷體" w:hAnsi="Times New Roman"/>
          <w:bCs/>
          <w:sz w:val="28"/>
          <w:szCs w:val="28"/>
        </w:rPr>
        <w:t>軟體配置方面</w:t>
      </w:r>
      <w:r w:rsidR="006B2749">
        <w:rPr>
          <w:rFonts w:ascii="Times New Roman" w:eastAsia="標楷體" w:hAnsi="Times New Roman" w:hint="eastAsia"/>
          <w:bCs/>
          <w:sz w:val="28"/>
          <w:szCs w:val="28"/>
        </w:rPr>
        <w:t>：</w:t>
      </w:r>
      <w:r w:rsidR="008A1E73" w:rsidRPr="00E80C9C">
        <w:rPr>
          <w:rFonts w:ascii="Times New Roman" w:eastAsia="標楷體" w:hAnsi="Times New Roman"/>
          <w:bCs/>
          <w:sz w:val="28"/>
          <w:szCs w:val="28"/>
        </w:rPr>
        <w:t>作業系統</w:t>
      </w:r>
      <w:r w:rsidR="008A1E73" w:rsidRPr="00702271">
        <w:rPr>
          <w:rFonts w:ascii="Times New Roman" w:eastAsia="標楷體" w:hAnsi="Times New Roman"/>
          <w:bCs/>
          <w:sz w:val="28"/>
          <w:szCs w:val="28"/>
        </w:rPr>
        <w:t>為</w:t>
      </w:r>
      <w:r w:rsidR="008A1E73" w:rsidRPr="009D2D9E">
        <w:rPr>
          <w:rFonts w:ascii="Times New Roman" w:eastAsia="標楷體" w:hAnsi="Times New Roman"/>
          <w:bCs/>
          <w:sz w:val="28"/>
          <w:szCs w:val="28"/>
        </w:rPr>
        <w:t>Windows 1</w:t>
      </w:r>
      <w:r w:rsidR="008A1E73" w:rsidRPr="009D2D9E">
        <w:rPr>
          <w:rFonts w:ascii="Times New Roman" w:eastAsia="標楷體" w:hAnsi="Times New Roman" w:hint="eastAsia"/>
          <w:bCs/>
          <w:sz w:val="28"/>
          <w:szCs w:val="28"/>
        </w:rPr>
        <w:t>1</w:t>
      </w:r>
      <w:r w:rsidR="008A1E73" w:rsidRPr="009D2D9E">
        <w:rPr>
          <w:rFonts w:ascii="Times New Roman" w:eastAsia="標楷體" w:hAnsi="Times New Roman" w:hint="eastAsia"/>
          <w:bCs/>
          <w:sz w:val="28"/>
          <w:szCs w:val="28"/>
        </w:rPr>
        <w:t>家用</w:t>
      </w:r>
      <w:r w:rsidR="008A1E73" w:rsidRPr="009D2D9E">
        <w:rPr>
          <w:rFonts w:ascii="Times New Roman" w:eastAsia="標楷體" w:hAnsi="Times New Roman"/>
          <w:bCs/>
          <w:sz w:val="28"/>
          <w:szCs w:val="28"/>
        </w:rPr>
        <w:t>版</w:t>
      </w:r>
      <w:r w:rsidR="002C0B0C">
        <w:rPr>
          <w:rFonts w:ascii="Times New Roman" w:eastAsia="標楷體" w:hAnsi="Times New Roman" w:hint="eastAsia"/>
          <w:bCs/>
          <w:sz w:val="28"/>
          <w:szCs w:val="28"/>
        </w:rPr>
        <w:t>、</w:t>
      </w:r>
      <w:r w:rsidR="00F74051" w:rsidRPr="00F74051">
        <w:rPr>
          <w:rFonts w:ascii="Times New Roman" w:eastAsia="標楷體" w:hAnsi="Times New Roman"/>
          <w:bCs/>
          <w:sz w:val="28"/>
          <w:szCs w:val="28"/>
        </w:rPr>
        <w:t>程式撰寫所使用的平台為</w:t>
      </w:r>
      <w:r w:rsidR="003E01E5" w:rsidRPr="009D2D9E">
        <w:rPr>
          <w:rFonts w:ascii="Times New Roman" w:eastAsia="標楷體" w:hAnsi="Times New Roman"/>
          <w:bCs/>
          <w:sz w:val="28"/>
          <w:szCs w:val="28"/>
        </w:rPr>
        <w:t>Visual Studio Code</w:t>
      </w:r>
      <w:r w:rsidR="003E01E5">
        <w:rPr>
          <w:rFonts w:ascii="Times New Roman" w:eastAsia="標楷體" w:hAnsi="Times New Roman" w:hint="eastAsia"/>
          <w:bCs/>
          <w:sz w:val="28"/>
          <w:szCs w:val="28"/>
        </w:rPr>
        <w:t xml:space="preserve"> 1.100.1</w:t>
      </w:r>
      <w:r w:rsidR="00FB390A">
        <w:rPr>
          <w:rFonts w:ascii="Times New Roman" w:eastAsia="標楷體" w:hAnsi="Times New Roman" w:hint="eastAsia"/>
          <w:bCs/>
          <w:sz w:val="28"/>
          <w:szCs w:val="28"/>
        </w:rPr>
        <w:t>、</w:t>
      </w:r>
      <w:r w:rsidR="00FB390A" w:rsidRPr="00FB390A">
        <w:rPr>
          <w:rFonts w:ascii="Times New Roman" w:eastAsia="標楷體" w:hAnsi="Times New Roman"/>
          <w:bCs/>
          <w:sz w:val="28"/>
          <w:szCs w:val="28"/>
        </w:rPr>
        <w:t>所使用的程式語言為</w:t>
      </w:r>
      <w:r w:rsidR="00472ADE" w:rsidRPr="00E80C9C">
        <w:rPr>
          <w:rFonts w:ascii="Times New Roman" w:eastAsia="標楷體" w:hAnsi="Times New Roman"/>
          <w:bCs/>
          <w:sz w:val="28"/>
          <w:szCs w:val="28"/>
        </w:rPr>
        <w:t>Python 3.</w:t>
      </w:r>
      <w:r w:rsidR="00472ADE" w:rsidRPr="00E80C9C">
        <w:rPr>
          <w:rFonts w:ascii="Times New Roman" w:eastAsia="標楷體" w:hAnsi="Times New Roman" w:hint="eastAsia"/>
          <w:bCs/>
          <w:sz w:val="28"/>
          <w:szCs w:val="28"/>
        </w:rPr>
        <w:t>8</w:t>
      </w:r>
      <w:r w:rsidR="00472ADE" w:rsidRPr="00E80C9C">
        <w:rPr>
          <w:rFonts w:ascii="Times New Roman" w:eastAsia="標楷體" w:hAnsi="Times New Roman"/>
          <w:bCs/>
          <w:sz w:val="28"/>
          <w:szCs w:val="28"/>
        </w:rPr>
        <w:t>.</w:t>
      </w:r>
      <w:r w:rsidR="00472ADE" w:rsidRPr="00E80C9C">
        <w:rPr>
          <w:rFonts w:ascii="Times New Roman" w:eastAsia="標楷體" w:hAnsi="Times New Roman" w:hint="eastAsia"/>
          <w:bCs/>
          <w:sz w:val="28"/>
          <w:szCs w:val="28"/>
        </w:rPr>
        <w:t>20</w:t>
      </w:r>
      <w:r w:rsidR="00A40F4B">
        <w:rPr>
          <w:rFonts w:ascii="Times New Roman" w:eastAsia="標楷體" w:hAnsi="Times New Roman" w:hint="eastAsia"/>
          <w:bCs/>
          <w:sz w:val="28"/>
          <w:szCs w:val="28"/>
        </w:rPr>
        <w:t>、</w:t>
      </w:r>
      <w:r w:rsidR="005336F0" w:rsidRPr="005336F0">
        <w:rPr>
          <w:rFonts w:ascii="Times New Roman" w:eastAsia="標楷體" w:hAnsi="Times New Roman"/>
          <w:bCs/>
          <w:sz w:val="28"/>
          <w:szCs w:val="28"/>
        </w:rPr>
        <w:t>深度學習</w:t>
      </w:r>
      <w:r w:rsidR="002C0B0C" w:rsidRPr="00F74051">
        <w:rPr>
          <w:rFonts w:ascii="Times New Roman" w:eastAsia="標楷體" w:hAnsi="Times New Roman"/>
          <w:bCs/>
          <w:sz w:val="28"/>
          <w:szCs w:val="28"/>
        </w:rPr>
        <w:t>為</w:t>
      </w:r>
      <w:r w:rsidR="00E43584" w:rsidRPr="00883544">
        <w:rPr>
          <w:rFonts w:ascii="Times New Roman" w:eastAsia="標楷體" w:hAnsi="Times New Roman"/>
          <w:bCs/>
          <w:sz w:val="28"/>
          <w:szCs w:val="28"/>
        </w:rPr>
        <w:t>Tensorflow</w:t>
      </w:r>
      <w:r w:rsidR="00E43584" w:rsidRPr="00883544">
        <w:rPr>
          <w:rFonts w:ascii="Times New Roman" w:eastAsia="標楷體" w:hAnsi="Times New Roman" w:hint="eastAsia"/>
          <w:bCs/>
          <w:sz w:val="28"/>
          <w:szCs w:val="28"/>
        </w:rPr>
        <w:t xml:space="preserve"> </w:t>
      </w:r>
      <w:r w:rsidR="00E43584" w:rsidRPr="00E80C9C">
        <w:rPr>
          <w:rFonts w:ascii="Times New Roman" w:eastAsia="標楷體" w:hAnsi="Times New Roman" w:hint="eastAsia"/>
          <w:bCs/>
          <w:sz w:val="28"/>
          <w:szCs w:val="28"/>
        </w:rPr>
        <w:t>2.3.0</w:t>
      </w:r>
      <w:r w:rsidR="00E42E9E" w:rsidRPr="009D2D9E">
        <w:rPr>
          <w:rFonts w:ascii="Times New Roman" w:eastAsia="標楷體" w:hAnsi="Times New Roman"/>
          <w:bCs/>
          <w:sz w:val="28"/>
          <w:szCs w:val="28"/>
        </w:rPr>
        <w:t>。</w:t>
      </w:r>
      <w:r w:rsidR="00F92CF9">
        <w:rPr>
          <w:rFonts w:ascii="Times New Roman" w:eastAsia="標楷體" w:hAnsi="Times New Roman" w:hint="eastAsia"/>
          <w:bCs/>
          <w:sz w:val="28"/>
          <w:szCs w:val="28"/>
        </w:rPr>
        <w:t>如圖</w:t>
      </w:r>
      <w:r w:rsidR="00F92CF9">
        <w:rPr>
          <w:rFonts w:ascii="Times New Roman" w:eastAsia="標楷體" w:hAnsi="Times New Roman" w:hint="eastAsia"/>
          <w:bCs/>
          <w:sz w:val="28"/>
          <w:szCs w:val="28"/>
        </w:rPr>
        <w:t>3.1</w:t>
      </w:r>
      <w:r w:rsidR="00F92CF9">
        <w:rPr>
          <w:rFonts w:ascii="Times New Roman" w:eastAsia="標楷體" w:hAnsi="Times New Roman" w:hint="eastAsia"/>
          <w:bCs/>
          <w:sz w:val="28"/>
          <w:szCs w:val="28"/>
        </w:rPr>
        <w:t>所示。</w:t>
      </w:r>
    </w:p>
    <w:p w14:paraId="20D27353" w14:textId="0D9E7B8E" w:rsidR="00B55E65" w:rsidRPr="00B55E65" w:rsidRDefault="00B55E65" w:rsidP="00B55E65">
      <w:pPr>
        <w:widowControl w:val="0"/>
        <w:spacing w:beforeLines="100" w:before="360"/>
        <w:jc w:val="center"/>
        <w:rPr>
          <w:rFonts w:ascii="Times New Roman" w:eastAsia="標楷體" w:hAnsi="Times New Roman" w:cs="Arial"/>
          <w:b/>
          <w:sz w:val="28"/>
          <w:szCs w:val="28"/>
        </w:rPr>
      </w:pPr>
      <w:bookmarkStart w:id="133" w:name="_Toc198632355"/>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B55E65">
        <w:rPr>
          <w:rFonts w:ascii="Times New Roman" w:eastAsia="標楷體" w:hAnsi="Times New Roman" w:cs="Arial"/>
          <w:b/>
          <w:sz w:val="28"/>
          <w:szCs w:val="28"/>
        </w:rPr>
        <w:fldChar w:fldCharType="end"/>
      </w:r>
      <w:r w:rsidRPr="00B55E65">
        <w:rPr>
          <w:rFonts w:ascii="Times New Roman" w:eastAsia="標楷體" w:hAnsi="Times New Roman" w:cs="Arial" w:hint="eastAsia"/>
          <w:b/>
          <w:sz w:val="28"/>
          <w:szCs w:val="28"/>
        </w:rPr>
        <w:t xml:space="preserve"> </w:t>
      </w:r>
      <w:r w:rsidRPr="00B55E65">
        <w:rPr>
          <w:rFonts w:ascii="Times New Roman" w:eastAsia="標楷體" w:hAnsi="Times New Roman" w:cs="Arial" w:hint="eastAsia"/>
          <w:b/>
          <w:sz w:val="28"/>
          <w:szCs w:val="28"/>
        </w:rPr>
        <w:t>本研究實驗軟硬體環境</w:t>
      </w:r>
      <w:bookmarkEnd w:id="133"/>
    </w:p>
    <w:tbl>
      <w:tblPr>
        <w:tblStyle w:val="af0"/>
        <w:tblW w:w="0" w:type="auto"/>
        <w:tblLook w:val="04A0" w:firstRow="1" w:lastRow="0" w:firstColumn="1" w:lastColumn="0" w:noHBand="0" w:noVBand="1"/>
      </w:tblPr>
      <w:tblGrid>
        <w:gridCol w:w="2263"/>
        <w:gridCol w:w="6033"/>
      </w:tblGrid>
      <w:tr w:rsidR="001E7D89" w14:paraId="59D912A7" w14:textId="77777777" w:rsidTr="00347679">
        <w:tc>
          <w:tcPr>
            <w:tcW w:w="2263" w:type="dxa"/>
          </w:tcPr>
          <w:p w14:paraId="23816270" w14:textId="34D57242" w:rsidR="001E7D89" w:rsidRPr="00E80C9C" w:rsidRDefault="000F020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實驗環境配置</w:t>
            </w:r>
          </w:p>
        </w:tc>
        <w:tc>
          <w:tcPr>
            <w:tcW w:w="6033" w:type="dxa"/>
          </w:tcPr>
          <w:p w14:paraId="35AA1AF6" w14:textId="1E0D4B3A"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規格</w:t>
            </w:r>
          </w:p>
        </w:tc>
      </w:tr>
      <w:tr w:rsidR="001E7D89" w14:paraId="5C3ACD40" w14:textId="77777777" w:rsidTr="00347679">
        <w:tc>
          <w:tcPr>
            <w:tcW w:w="2263" w:type="dxa"/>
          </w:tcPr>
          <w:p w14:paraId="3125872D" w14:textId="389ECAE6"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作業系統</w:t>
            </w:r>
          </w:p>
        </w:tc>
        <w:tc>
          <w:tcPr>
            <w:tcW w:w="6033" w:type="dxa"/>
          </w:tcPr>
          <w:p w14:paraId="07BF981A" w14:textId="7CA31096" w:rsidR="001E7D89" w:rsidRPr="00E80C9C" w:rsidRDefault="00017EA1"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A36166">
              <w:rPr>
                <w:rFonts w:ascii="Times New Roman" w:eastAsia="標楷體" w:hAnsi="Times New Roman" w:hint="eastAsia"/>
                <w:bCs/>
                <w:sz w:val="28"/>
                <w:szCs w:val="28"/>
              </w:rPr>
              <w:t>家用</w:t>
            </w:r>
            <w:r w:rsidRPr="00A36166">
              <w:rPr>
                <w:rFonts w:ascii="Times New Roman" w:eastAsia="標楷體" w:hAnsi="Times New Roman"/>
                <w:bCs/>
                <w:sz w:val="28"/>
                <w:szCs w:val="28"/>
              </w:rPr>
              <w:t>版</w:t>
            </w:r>
          </w:p>
        </w:tc>
      </w:tr>
      <w:tr w:rsidR="001E7D89" w14:paraId="3270BAC7" w14:textId="77777777" w:rsidTr="00347679">
        <w:tc>
          <w:tcPr>
            <w:tcW w:w="2263" w:type="dxa"/>
          </w:tcPr>
          <w:p w14:paraId="6B18DB9C" w14:textId="37C58548"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處理器</w:t>
            </w:r>
          </w:p>
        </w:tc>
        <w:tc>
          <w:tcPr>
            <w:tcW w:w="6033" w:type="dxa"/>
          </w:tcPr>
          <w:p w14:paraId="33ADED2E" w14:textId="5DACFF48" w:rsidR="001E7D89" w:rsidRPr="00E80C9C" w:rsidRDefault="00396322"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Intel</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1E7D89" w14:paraId="5191249A" w14:textId="77777777" w:rsidTr="00347679">
        <w:tc>
          <w:tcPr>
            <w:tcW w:w="2263" w:type="dxa"/>
          </w:tcPr>
          <w:p w14:paraId="77AD6EDA" w14:textId="3EB425D6" w:rsidR="001E7D89" w:rsidRPr="00E80C9C" w:rsidRDefault="007165A5"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外部顯卡</w:t>
            </w:r>
          </w:p>
        </w:tc>
        <w:tc>
          <w:tcPr>
            <w:tcW w:w="6033" w:type="dxa"/>
          </w:tcPr>
          <w:p w14:paraId="53828766" w14:textId="291834A5" w:rsidR="001E7D89" w:rsidRPr="00E80C9C" w:rsidRDefault="00266E0C"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r w:rsidR="001E7D89" w14:paraId="50A62FEE" w14:textId="77777777" w:rsidTr="00347679">
        <w:tc>
          <w:tcPr>
            <w:tcW w:w="2263" w:type="dxa"/>
          </w:tcPr>
          <w:p w14:paraId="48360BE6" w14:textId="3B45078F"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標準</w:t>
            </w:r>
            <w:r w:rsidR="00C30FCC" w:rsidRPr="00E80C9C">
              <w:rPr>
                <w:rFonts w:ascii="Times New Roman" w:eastAsia="標楷體" w:hAnsi="Times New Roman" w:hint="eastAsia"/>
                <w:sz w:val="28"/>
                <w:szCs w:val="28"/>
              </w:rPr>
              <w:t>記憶體</w:t>
            </w:r>
          </w:p>
        </w:tc>
        <w:tc>
          <w:tcPr>
            <w:tcW w:w="6033" w:type="dxa"/>
          </w:tcPr>
          <w:p w14:paraId="5C735C3B" w14:textId="25AF7040"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16</w:t>
            </w:r>
            <w:r w:rsidR="00E7082B">
              <w:rPr>
                <w:rFonts w:ascii="Times New Roman" w:eastAsia="標楷體" w:hAnsi="Times New Roman" w:hint="eastAsia"/>
                <w:bCs/>
                <w:sz w:val="28"/>
                <w:szCs w:val="28"/>
              </w:rPr>
              <w:t>GB</w:t>
            </w:r>
          </w:p>
        </w:tc>
      </w:tr>
      <w:tr w:rsidR="001E7D89" w14:paraId="4E368075" w14:textId="77777777" w:rsidTr="00347679">
        <w:tc>
          <w:tcPr>
            <w:tcW w:w="2263" w:type="dxa"/>
          </w:tcPr>
          <w:p w14:paraId="128997E7" w14:textId="4EB5CCE9"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撰寫</w:t>
            </w:r>
            <w:r w:rsidRPr="00E80C9C">
              <w:rPr>
                <w:rFonts w:ascii="Times New Roman" w:eastAsia="標楷體" w:hAnsi="Times New Roman"/>
                <w:sz w:val="28"/>
                <w:szCs w:val="28"/>
              </w:rPr>
              <w:t>平台</w:t>
            </w:r>
          </w:p>
        </w:tc>
        <w:tc>
          <w:tcPr>
            <w:tcW w:w="6033" w:type="dxa"/>
          </w:tcPr>
          <w:p w14:paraId="4395359C" w14:textId="6A585615" w:rsidR="001E7D89" w:rsidRPr="00E80C9C" w:rsidRDefault="00903FD0"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Visual Studio Code</w:t>
            </w:r>
            <w:r w:rsidR="00EF2667">
              <w:rPr>
                <w:rFonts w:ascii="Times New Roman" w:eastAsia="標楷體" w:hAnsi="Times New Roman" w:hint="eastAsia"/>
                <w:bCs/>
                <w:sz w:val="28"/>
                <w:szCs w:val="28"/>
              </w:rPr>
              <w:t xml:space="preserve"> </w:t>
            </w:r>
            <w:r w:rsidR="004B6B91">
              <w:rPr>
                <w:rFonts w:ascii="Times New Roman" w:eastAsia="標楷體" w:hAnsi="Times New Roman" w:hint="eastAsia"/>
                <w:bCs/>
                <w:sz w:val="28"/>
                <w:szCs w:val="28"/>
              </w:rPr>
              <w:t>1.1</w:t>
            </w:r>
            <w:r w:rsidR="00C26726">
              <w:rPr>
                <w:rFonts w:ascii="Times New Roman" w:eastAsia="標楷體" w:hAnsi="Times New Roman" w:hint="eastAsia"/>
                <w:bCs/>
                <w:sz w:val="28"/>
                <w:szCs w:val="28"/>
              </w:rPr>
              <w:t>00.1</w:t>
            </w:r>
          </w:p>
        </w:tc>
      </w:tr>
      <w:tr w:rsidR="001E7D89" w14:paraId="3861AA8B" w14:textId="77777777" w:rsidTr="00347679">
        <w:tc>
          <w:tcPr>
            <w:tcW w:w="2263" w:type="dxa"/>
          </w:tcPr>
          <w:p w14:paraId="1BEAD9BB" w14:textId="3C1AABCB"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語言</w:t>
            </w:r>
          </w:p>
        </w:tc>
        <w:tc>
          <w:tcPr>
            <w:tcW w:w="6033" w:type="dxa"/>
          </w:tcPr>
          <w:p w14:paraId="1BAF8A84" w14:textId="34ED9545" w:rsidR="001E7D89" w:rsidRPr="00E80C9C" w:rsidRDefault="00B9720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Python 3.</w:t>
            </w:r>
            <w:r w:rsidR="00FF5209" w:rsidRPr="00E80C9C">
              <w:rPr>
                <w:rFonts w:ascii="Times New Roman" w:eastAsia="標楷體" w:hAnsi="Times New Roman" w:hint="eastAsia"/>
                <w:sz w:val="28"/>
                <w:szCs w:val="28"/>
              </w:rPr>
              <w:t>8</w:t>
            </w:r>
            <w:r w:rsidRPr="00E80C9C">
              <w:rPr>
                <w:rFonts w:ascii="Times New Roman" w:eastAsia="標楷體" w:hAnsi="Times New Roman"/>
                <w:sz w:val="28"/>
                <w:szCs w:val="28"/>
              </w:rPr>
              <w:t>.</w:t>
            </w:r>
            <w:r w:rsidR="00FF5209" w:rsidRPr="00E80C9C">
              <w:rPr>
                <w:rFonts w:ascii="Times New Roman" w:eastAsia="標楷體" w:hAnsi="Times New Roman" w:hint="eastAsia"/>
                <w:sz w:val="28"/>
                <w:szCs w:val="28"/>
              </w:rPr>
              <w:t>20</w:t>
            </w:r>
          </w:p>
        </w:tc>
      </w:tr>
      <w:tr w:rsidR="001E7D89" w14:paraId="5DE8123B" w14:textId="77777777" w:rsidTr="00347679">
        <w:tc>
          <w:tcPr>
            <w:tcW w:w="2263" w:type="dxa"/>
          </w:tcPr>
          <w:p w14:paraId="15D86001" w14:textId="17196187" w:rsidR="001E7D89" w:rsidRPr="00E80C9C" w:rsidRDefault="00FB64F3"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深度學習框架</w:t>
            </w:r>
          </w:p>
        </w:tc>
        <w:tc>
          <w:tcPr>
            <w:tcW w:w="6033" w:type="dxa"/>
          </w:tcPr>
          <w:p w14:paraId="28E7C11C" w14:textId="1FFB9994" w:rsidR="001E7D89" w:rsidRPr="00E80C9C" w:rsidRDefault="00883544" w:rsidP="00E80C9C">
            <w:pPr>
              <w:spacing w:after="120" w:line="480" w:lineRule="exact"/>
              <w:jc w:val="center"/>
              <w:rPr>
                <w:rFonts w:ascii="Times New Roman" w:eastAsia="標楷體" w:hAnsi="Times New Roman"/>
                <w:sz w:val="28"/>
                <w:szCs w:val="28"/>
              </w:rPr>
            </w:pPr>
            <w:r w:rsidRPr="00883544">
              <w:rPr>
                <w:rFonts w:ascii="Times New Roman" w:eastAsia="標楷體" w:hAnsi="Times New Roman"/>
                <w:bCs/>
                <w:sz w:val="28"/>
                <w:szCs w:val="28"/>
              </w:rPr>
              <w:t>Tensorflow</w:t>
            </w:r>
            <w:r w:rsidRPr="00883544">
              <w:rPr>
                <w:rFonts w:ascii="Times New Roman" w:eastAsia="標楷體" w:hAnsi="Times New Roman" w:hint="eastAsia"/>
                <w:bCs/>
                <w:sz w:val="28"/>
                <w:szCs w:val="28"/>
              </w:rPr>
              <w:t xml:space="preserve"> </w:t>
            </w:r>
            <w:r w:rsidR="00296FA4" w:rsidRPr="00E80C9C">
              <w:rPr>
                <w:rFonts w:ascii="Times New Roman" w:eastAsia="標楷體" w:hAnsi="Times New Roman" w:hint="eastAsia"/>
                <w:bCs/>
                <w:sz w:val="28"/>
                <w:szCs w:val="28"/>
              </w:rPr>
              <w:t>2.3.0</w:t>
            </w:r>
          </w:p>
        </w:tc>
      </w:tr>
    </w:tbl>
    <w:p w14:paraId="35FF59E4" w14:textId="77777777" w:rsidR="00065F4E" w:rsidRDefault="00065F4E" w:rsidP="00E42E9E"/>
    <w:p w14:paraId="202844EA" w14:textId="7E01AE7A" w:rsidR="00065F4E" w:rsidRPr="00892E79" w:rsidRDefault="00065F4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4" w:name="_Toc198636320"/>
      <w:r w:rsidRPr="00892E79">
        <w:rPr>
          <w:rFonts w:ascii="Times New Roman" w:eastAsia="標楷體" w:hAnsi="Times New Roman" w:cs="Times New Roman" w:hint="eastAsia"/>
          <w:bCs w:val="0"/>
          <w:sz w:val="36"/>
          <w:szCs w:val="36"/>
        </w:rPr>
        <w:lastRenderedPageBreak/>
        <w:t>3</w:t>
      </w:r>
      <w:r w:rsidRPr="00892E79">
        <w:rPr>
          <w:rFonts w:ascii="Times New Roman" w:eastAsia="標楷體" w:hAnsi="Times New Roman" w:cs="Times New Roman"/>
          <w:bCs w:val="0"/>
          <w:sz w:val="36"/>
          <w:szCs w:val="36"/>
        </w:rPr>
        <w:t>.</w:t>
      </w:r>
      <w:r w:rsidRPr="00892E79">
        <w:rPr>
          <w:rFonts w:ascii="Times New Roman" w:eastAsia="標楷體" w:hAnsi="Times New Roman" w:cs="Times New Roman" w:hint="eastAsia"/>
          <w:bCs w:val="0"/>
          <w:sz w:val="36"/>
          <w:szCs w:val="36"/>
        </w:rPr>
        <w:t xml:space="preserve">4 </w:t>
      </w:r>
      <w:r w:rsidRPr="00892E79">
        <w:rPr>
          <w:rFonts w:ascii="Times New Roman" w:eastAsia="標楷體" w:hAnsi="Times New Roman" w:cs="Times New Roman" w:hint="eastAsia"/>
          <w:bCs w:val="0"/>
          <w:sz w:val="36"/>
          <w:szCs w:val="36"/>
        </w:rPr>
        <w:t>模型</w:t>
      </w:r>
      <w:r w:rsidR="004A00CC">
        <w:rPr>
          <w:rFonts w:ascii="Times New Roman" w:eastAsia="標楷體" w:hAnsi="Times New Roman" w:cs="Times New Roman" w:hint="eastAsia"/>
          <w:bCs w:val="0"/>
          <w:sz w:val="36"/>
          <w:szCs w:val="36"/>
        </w:rPr>
        <w:t>訓練</w:t>
      </w:r>
      <w:bookmarkEnd w:id="134"/>
    </w:p>
    <w:p w14:paraId="3EBA8092" w14:textId="09430633" w:rsidR="00921932" w:rsidRPr="00921932" w:rsidRDefault="002A5E70" w:rsidP="00842FB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w:t>
      </w:r>
      <w:r w:rsidRPr="009D2D9E">
        <w:rPr>
          <w:rFonts w:ascii="Times New Roman" w:eastAsia="標楷體" w:hAnsi="Times New Roman" w:hint="eastAsia"/>
          <w:bCs/>
          <w:sz w:val="28"/>
          <w:szCs w:val="28"/>
        </w:rPr>
        <w:t>本研究針對糖尿病視網膜病變影像進行多分類任務，並以遷移學習（</w:t>
      </w:r>
      <w:r w:rsidRPr="009D2D9E">
        <w:rPr>
          <w:rFonts w:ascii="Times New Roman" w:eastAsia="標楷體" w:hAnsi="Times New Roman" w:hint="eastAsia"/>
          <w:bCs/>
          <w:sz w:val="28"/>
          <w:szCs w:val="28"/>
        </w:rPr>
        <w:t>Transfer Learning</w:t>
      </w:r>
      <w:r w:rsidRPr="009D2D9E">
        <w:rPr>
          <w:rFonts w:ascii="Times New Roman" w:eastAsia="標楷體" w:hAnsi="Times New Roman" w:hint="eastAsia"/>
          <w:bCs/>
          <w:sz w:val="28"/>
          <w:szCs w:val="28"/>
        </w:rPr>
        <w:t>）方法為核心，採用</w:t>
      </w:r>
      <w:r w:rsidRPr="009D2D9E">
        <w:rPr>
          <w:rFonts w:ascii="Times New Roman" w:eastAsia="標楷體" w:hAnsi="Times New Roman" w:hint="eastAsia"/>
          <w:bCs/>
          <w:sz w:val="28"/>
          <w:szCs w:val="28"/>
        </w:rPr>
        <w:t xml:space="preserve">CNN </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ResNet50</w:t>
      </w:r>
      <w:r w:rsidRPr="009D2D9E">
        <w:rPr>
          <w:rFonts w:ascii="Times New Roman" w:eastAsia="標楷體" w:hAnsi="Times New Roman" w:hint="eastAsia"/>
          <w:bCs/>
          <w:sz w:val="28"/>
          <w:szCs w:val="28"/>
        </w:rPr>
        <w:t>模型進行比較</w:t>
      </w:r>
      <w:r w:rsidR="00921932">
        <w:rPr>
          <w:rFonts w:ascii="Times New Roman" w:eastAsia="標楷體" w:hAnsi="Times New Roman" w:hint="eastAsia"/>
          <w:bCs/>
          <w:sz w:val="28"/>
          <w:szCs w:val="28"/>
        </w:rPr>
        <w:t>。</w:t>
      </w:r>
    </w:p>
    <w:p w14:paraId="12BEEFA4" w14:textId="25E3F6E7" w:rsidR="004A00CC" w:rsidRDefault="004A00CC" w:rsidP="004A00CC">
      <w:pPr>
        <w:pStyle w:val="3"/>
        <w:widowControl w:val="0"/>
        <w:spacing w:beforeLines="100" w:before="360" w:afterLines="50" w:after="180" w:line="240" w:lineRule="auto"/>
        <w:jc w:val="both"/>
        <w:rPr>
          <w:rFonts w:ascii="Times New Roman" w:eastAsia="標楷體" w:hAnsi="Times New Roman"/>
          <w:sz w:val="32"/>
          <w:szCs w:val="32"/>
        </w:rPr>
      </w:pPr>
      <w:bookmarkStart w:id="135" w:name="_Toc198636321"/>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 xml:space="preserve">4.1 </w:t>
      </w:r>
      <w:r w:rsidR="00762A2A">
        <w:rPr>
          <w:rFonts w:ascii="Times New Roman" w:eastAsia="標楷體" w:hAnsi="Times New Roman" w:hint="eastAsia"/>
          <w:sz w:val="32"/>
          <w:szCs w:val="32"/>
        </w:rPr>
        <w:t>CNN</w:t>
      </w:r>
      <w:bookmarkEnd w:id="135"/>
    </w:p>
    <w:p w14:paraId="20219C0C" w14:textId="3C4C3BCE"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將原始眼底影像資料載入系統，並透過</w:t>
      </w:r>
      <w:r w:rsidRPr="009D2D9E">
        <w:rPr>
          <w:rFonts w:ascii="Times New Roman" w:eastAsia="標楷體" w:hAnsi="Times New Roman" w:hint="eastAsia"/>
          <w:bCs/>
          <w:sz w:val="28"/>
          <w:szCs w:val="28"/>
        </w:rPr>
        <w:t xml:space="preserve"> ImageDataGenerator </w:t>
      </w:r>
      <w:r w:rsidRPr="009D2D9E">
        <w:rPr>
          <w:rFonts w:ascii="Times New Roman" w:eastAsia="標楷體" w:hAnsi="Times New Roman" w:hint="eastAsia"/>
          <w:bCs/>
          <w:sz w:val="28"/>
          <w:szCs w:val="28"/>
        </w:rPr>
        <w:t>工具進行前處理，包含影像正規化（</w:t>
      </w:r>
      <w:r w:rsidRPr="009D2D9E">
        <w:rPr>
          <w:rFonts w:ascii="Times New Roman" w:eastAsia="標楷體" w:hAnsi="Times New Roman" w:hint="eastAsia"/>
          <w:bCs/>
          <w:sz w:val="28"/>
          <w:szCs w:val="28"/>
        </w:rPr>
        <w:t>Normalization</w:t>
      </w:r>
      <w:r w:rsidRPr="009D2D9E">
        <w:rPr>
          <w:rFonts w:ascii="Times New Roman" w:eastAsia="標楷體" w:hAnsi="Times New Roman" w:hint="eastAsia"/>
          <w:bCs/>
          <w:sz w:val="28"/>
          <w:szCs w:val="28"/>
        </w:rPr>
        <w:t>）與批次大小設定（</w:t>
      </w:r>
      <w:r w:rsidRPr="009D2D9E">
        <w:rPr>
          <w:rFonts w:ascii="Times New Roman" w:eastAsia="標楷體" w:hAnsi="Times New Roman" w:hint="eastAsia"/>
          <w:bCs/>
          <w:sz w:val="28"/>
          <w:szCs w:val="28"/>
        </w:rPr>
        <w:t>Batch size = 32</w:t>
      </w:r>
      <w:r w:rsidRPr="009D2D9E">
        <w:rPr>
          <w:rFonts w:ascii="Times New Roman" w:eastAsia="標楷體" w:hAnsi="Times New Roman" w:hint="eastAsia"/>
          <w:bCs/>
          <w:sz w:val="28"/>
          <w:szCs w:val="28"/>
        </w:rPr>
        <w:t>）。</w:t>
      </w:r>
    </w:p>
    <w:p w14:paraId="446C45C3" w14:textId="64C6194B"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進行資料增強處理（</w:t>
      </w:r>
      <w:r w:rsidRPr="009D2D9E">
        <w:rPr>
          <w:rFonts w:ascii="Times New Roman" w:eastAsia="標楷體" w:hAnsi="Times New Roman" w:hint="eastAsia"/>
          <w:bCs/>
          <w:sz w:val="28"/>
          <w:szCs w:val="28"/>
        </w:rPr>
        <w:t>Data Augmentation</w:t>
      </w:r>
      <w:r w:rsidRPr="009D2D9E">
        <w:rPr>
          <w:rFonts w:ascii="Times New Roman" w:eastAsia="標楷體" w:hAnsi="Times New Roman" w:hint="eastAsia"/>
          <w:bCs/>
          <w:sz w:val="28"/>
          <w:szCs w:val="28"/>
        </w:rPr>
        <w:t>），如水平翻轉（</w:t>
      </w:r>
      <w:r w:rsidRPr="009D2D9E">
        <w:rPr>
          <w:rFonts w:ascii="Times New Roman" w:eastAsia="標楷體" w:hAnsi="Times New Roman" w:hint="eastAsia"/>
          <w:bCs/>
          <w:sz w:val="28"/>
          <w:szCs w:val="28"/>
        </w:rPr>
        <w:t>horizontal flip</w:t>
      </w:r>
      <w:r w:rsidRPr="009D2D9E">
        <w:rPr>
          <w:rFonts w:ascii="Times New Roman" w:eastAsia="標楷體" w:hAnsi="Times New Roman" w:hint="eastAsia"/>
          <w:bCs/>
          <w:sz w:val="28"/>
          <w:szCs w:val="28"/>
        </w:rPr>
        <w:t>），藉此增加樣本多樣性與模型泛化能力。圖片將尺寸統一（</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）後在</w:t>
      </w:r>
      <w:r w:rsidRPr="009D2D9E">
        <w:rPr>
          <w:rFonts w:ascii="Times New Roman" w:eastAsia="標楷體" w:hAnsi="Times New Roman" w:hint="eastAsia"/>
          <w:bCs/>
          <w:sz w:val="28"/>
          <w:szCs w:val="28"/>
        </w:rPr>
        <w:t>OpenCV</w:t>
      </w:r>
      <w:r w:rsidRPr="009D2D9E">
        <w:rPr>
          <w:rFonts w:ascii="Times New Roman" w:eastAsia="標楷體" w:hAnsi="Times New Roman" w:hint="eastAsia"/>
          <w:bCs/>
          <w:sz w:val="28"/>
          <w:szCs w:val="28"/>
        </w:rPr>
        <w:t>中進行高斯模糊處理</w:t>
      </w:r>
      <w:r w:rsidRPr="009D2D9E">
        <w:rPr>
          <w:rFonts w:ascii="Times New Roman" w:eastAsia="標楷體" w:hAnsi="Times New Roman"/>
          <w:bCs/>
          <w:sz w:val="28"/>
          <w:szCs w:val="28"/>
        </w:rPr>
        <w:t>（</w:t>
      </w:r>
      <w:r w:rsidRPr="009D2D9E">
        <w:rPr>
          <w:rFonts w:ascii="Times New Roman" w:eastAsia="標楷體" w:hAnsi="Times New Roman"/>
          <w:bCs/>
          <w:sz w:val="28"/>
          <w:szCs w:val="28"/>
        </w:rPr>
        <w:t>Gaussian Blur</w:t>
      </w:r>
      <w:r w:rsidRPr="009D2D9E">
        <w:rPr>
          <w:rFonts w:ascii="Times New Roman" w:eastAsia="標楷體" w:hAnsi="Times New Roman"/>
          <w:bCs/>
          <w:sz w:val="28"/>
          <w:szCs w:val="28"/>
        </w:rPr>
        <w:t>）</w:t>
      </w:r>
      <w:r w:rsidRPr="00370EA8">
        <w:rPr>
          <w:rFonts w:ascii="Times New Roman" w:eastAsia="標楷體" w:hAnsi="Times New Roman" w:hint="eastAsia"/>
          <w:sz w:val="28"/>
          <w:szCs w:val="28"/>
        </w:rPr>
        <w:t>如</w:t>
      </w:r>
      <w:r w:rsidRPr="00F156E6">
        <w:rPr>
          <w:rFonts w:ascii="Times New Roman" w:eastAsia="標楷體" w:hAnsi="Times New Roman" w:hint="eastAsia"/>
          <w:sz w:val="28"/>
          <w:szCs w:val="28"/>
        </w:rPr>
        <w:t>圖</w:t>
      </w:r>
      <w:r w:rsidR="00151CE2" w:rsidRPr="00F156E6">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w:t>
      </w:r>
      <w:r w:rsidR="008E7EB8" w:rsidRPr="00F156E6">
        <w:rPr>
          <w:rFonts w:ascii="Times New Roman" w:eastAsia="標楷體" w:hAnsi="Times New Roman" w:hint="eastAsia"/>
          <w:bCs/>
          <w:sz w:val="28"/>
          <w:szCs w:val="28"/>
        </w:rPr>
        <w:t>4</w:t>
      </w:r>
      <w:r w:rsidRPr="00370EA8">
        <w:rPr>
          <w:rFonts w:ascii="Times New Roman" w:eastAsia="標楷體" w:hAnsi="Times New Roman" w:hint="eastAsia"/>
          <w:sz w:val="28"/>
          <w:szCs w:val="28"/>
        </w:rPr>
        <w:t>。</w:t>
      </w:r>
      <w:r w:rsidRPr="009D2D9E">
        <w:rPr>
          <w:rFonts w:ascii="Times New Roman" w:eastAsia="標楷體" w:hAnsi="Times New Roman" w:hint="eastAsia"/>
          <w:bCs/>
          <w:sz w:val="28"/>
          <w:szCs w:val="28"/>
        </w:rPr>
        <w:t>圖片在進行銳化後會使病變狀態更明顯，增加訓練效果。</w:t>
      </w:r>
    </w:p>
    <w:p w14:paraId="08BD15AC" w14:textId="77777777" w:rsidR="008E7EB8" w:rsidRDefault="00435874" w:rsidP="008E7EB8">
      <w:pPr>
        <w:keepNext/>
        <w:spacing w:beforeLines="100" w:before="360"/>
        <w:jc w:val="center"/>
      </w:pPr>
      <w:r w:rsidRPr="009D2D9E">
        <w:rPr>
          <w:rFonts w:ascii="Times New Roman" w:eastAsia="標楷體" w:hAnsi="Times New Roman"/>
          <w:bCs/>
          <w:noProof/>
          <w:sz w:val="28"/>
          <w:szCs w:val="28"/>
        </w:rPr>
        <w:drawing>
          <wp:inline distT="0" distB="0" distL="0" distR="0" wp14:anchorId="50037C0F" wp14:editId="30BB28BC">
            <wp:extent cx="5025165" cy="1354666"/>
            <wp:effectExtent l="0" t="0" r="4445" b="0"/>
            <wp:docPr id="492409062" name="圖片 3" descr="一張含有 螢幕擷取畫面, 天體, 行星,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5530" name="圖片 3" descr="一張含有 螢幕擷取畫面, 天體, 行星, 圓形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5033401" cy="1356886"/>
                    </a:xfrm>
                    <a:prstGeom prst="rect">
                      <a:avLst/>
                    </a:prstGeom>
                  </pic:spPr>
                </pic:pic>
              </a:graphicData>
            </a:graphic>
          </wp:inline>
        </w:drawing>
      </w:r>
    </w:p>
    <w:p w14:paraId="4D0FACF0" w14:textId="1DDF45A0" w:rsidR="00435874" w:rsidRPr="008E7EB8" w:rsidRDefault="008E7EB8" w:rsidP="008E7EB8">
      <w:pPr>
        <w:pStyle w:val="af8"/>
        <w:widowControl w:val="0"/>
        <w:spacing w:afterLines="100" w:after="360"/>
        <w:jc w:val="center"/>
        <w:rPr>
          <w:rFonts w:ascii="Times New Roman" w:eastAsia="標楷體" w:hAnsi="Times New Roman" w:cs="Times New Roman"/>
          <w:b/>
          <w:sz w:val="28"/>
          <w:szCs w:val="28"/>
        </w:rPr>
      </w:pPr>
      <w:bookmarkStart w:id="136" w:name="_Toc198631230"/>
      <w:r w:rsidRPr="008E7EB8">
        <w:rPr>
          <w:rFonts w:ascii="Times New Roman" w:eastAsia="標楷體" w:hAnsi="Times New Roman" w:cs="Times New Roman" w:hint="eastAsia"/>
          <w:b/>
          <w:sz w:val="28"/>
          <w:szCs w:val="28"/>
        </w:rPr>
        <w:t>圖</w:t>
      </w:r>
      <w:r w:rsidRPr="008E7EB8">
        <w:rPr>
          <w:rFonts w:ascii="Times New Roman" w:eastAsia="標楷體" w:hAnsi="Times New Roman" w:cs="Times New Roman" w:hint="eastAsia"/>
          <w:b/>
          <w:sz w:val="28"/>
          <w:szCs w:val="28"/>
        </w:rPr>
        <w:t xml:space="preserve"> 3.</w:t>
      </w:r>
      <w:r w:rsidRPr="008E7EB8">
        <w:rPr>
          <w:rFonts w:ascii="Times New Roman" w:eastAsia="標楷體" w:hAnsi="Times New Roman" w:cs="Times New Roman"/>
          <w:b/>
          <w:sz w:val="28"/>
          <w:szCs w:val="28"/>
        </w:rPr>
        <w:fldChar w:fldCharType="begin"/>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hint="eastAsia"/>
          <w:b/>
          <w:sz w:val="28"/>
          <w:szCs w:val="28"/>
        </w:rPr>
        <w:instrText xml:space="preserve">SEQ </w:instrText>
      </w:r>
      <w:r w:rsidRPr="008E7EB8">
        <w:rPr>
          <w:rFonts w:ascii="Times New Roman" w:eastAsia="標楷體" w:hAnsi="Times New Roman" w:cs="Times New Roman" w:hint="eastAsia"/>
          <w:b/>
          <w:sz w:val="28"/>
          <w:szCs w:val="28"/>
        </w:rPr>
        <w:instrText>圖</w:instrText>
      </w:r>
      <w:r w:rsidRPr="008E7EB8">
        <w:rPr>
          <w:rFonts w:ascii="Times New Roman" w:eastAsia="標楷體" w:hAnsi="Times New Roman" w:cs="Times New Roman" w:hint="eastAsia"/>
          <w:b/>
          <w:sz w:val="28"/>
          <w:szCs w:val="28"/>
        </w:rPr>
        <w:instrText>_3. \* ARABIC</w:instrText>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4</w:t>
      </w:r>
      <w:r w:rsidRPr="008E7EB8">
        <w:rPr>
          <w:rFonts w:ascii="Times New Roman" w:eastAsia="標楷體" w:hAnsi="Times New Roman" w:cs="Times New Roman"/>
          <w:b/>
          <w:sz w:val="28"/>
          <w:szCs w:val="28"/>
        </w:rPr>
        <w:fldChar w:fldCharType="end"/>
      </w:r>
      <w:r w:rsidRPr="008E7EB8">
        <w:rPr>
          <w:rFonts w:ascii="Times New Roman" w:eastAsia="標楷體" w:hAnsi="Times New Roman" w:cs="Times New Roman" w:hint="eastAsia"/>
          <w:b/>
          <w:sz w:val="28"/>
          <w:szCs w:val="28"/>
        </w:rPr>
        <w:t xml:space="preserve"> </w:t>
      </w:r>
      <w:r w:rsidRPr="008E7EB8">
        <w:rPr>
          <w:rFonts w:ascii="Times New Roman" w:eastAsia="標楷體" w:hAnsi="Times New Roman" w:cs="Times New Roman" w:hint="eastAsia"/>
          <w:b/>
          <w:sz w:val="28"/>
          <w:szCs w:val="28"/>
        </w:rPr>
        <w:t>高斯處理變化圖</w:t>
      </w:r>
      <w:bookmarkEnd w:id="136"/>
    </w:p>
    <w:p w14:paraId="6D6A4814"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處理後的資料集依比例劃分為訓練集（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215C1FC1"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訓練期間同時記錄訓練集與驗證集的損失（</w:t>
      </w:r>
      <w:r w:rsidRPr="009D2D9E">
        <w:rPr>
          <w:rFonts w:ascii="Times New Roman" w:eastAsia="標楷體" w:hAnsi="Times New Roman" w:hint="eastAsia"/>
          <w:bCs/>
          <w:sz w:val="28"/>
          <w:szCs w:val="28"/>
        </w:rPr>
        <w:t>Loss</w:t>
      </w:r>
      <w:r w:rsidRPr="009D2D9E">
        <w:rPr>
          <w:rFonts w:ascii="Times New Roman" w:eastAsia="標楷體" w:hAnsi="Times New Roman" w:hint="eastAsia"/>
          <w:bCs/>
          <w:sz w:val="28"/>
          <w:szCs w:val="28"/>
        </w:rPr>
        <w:t>）與準確率（</w:t>
      </w:r>
      <w:r w:rsidRPr="009D2D9E">
        <w:rPr>
          <w:rFonts w:ascii="Times New Roman" w:eastAsia="標楷體" w:hAnsi="Times New Roman" w:hint="eastAsia"/>
          <w:bCs/>
          <w:sz w:val="28"/>
          <w:szCs w:val="28"/>
        </w:rPr>
        <w:t>Accuracy</w:t>
      </w:r>
      <w:r w:rsidRPr="009D2D9E">
        <w:rPr>
          <w:rFonts w:ascii="Times New Roman" w:eastAsia="標楷體" w:hAnsi="Times New Roman" w:hint="eastAsia"/>
          <w:bCs/>
          <w:sz w:val="28"/>
          <w:szCs w:val="28"/>
        </w:rPr>
        <w:t>）變化，繪製學習曲線以觀察模型學習狀況；並對驗證資料計算並視覺化混淆矩陣（</w:t>
      </w:r>
      <w:r w:rsidRPr="009D2D9E">
        <w:rPr>
          <w:rFonts w:ascii="Times New Roman" w:eastAsia="標楷體" w:hAnsi="Times New Roman" w:hint="eastAsia"/>
          <w:bCs/>
          <w:sz w:val="28"/>
          <w:szCs w:val="28"/>
        </w:rPr>
        <w:t>Confusion Matrix</w:t>
      </w:r>
      <w:r w:rsidRPr="009D2D9E">
        <w:rPr>
          <w:rFonts w:ascii="Times New Roman" w:eastAsia="標楷體" w:hAnsi="Times New Roman" w:hint="eastAsia"/>
          <w:bCs/>
          <w:sz w:val="28"/>
          <w:szCs w:val="28"/>
        </w:rPr>
        <w:t>），分析各類別預測準確性與錯誤分布。</w:t>
      </w:r>
    </w:p>
    <w:p w14:paraId="7DF85173" w14:textId="57A2717B" w:rsidR="00435874" w:rsidRPr="00940018" w:rsidRDefault="00435874" w:rsidP="00940018">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此外，測試集資料（</w:t>
      </w:r>
      <w:r w:rsidRPr="009D2D9E">
        <w:rPr>
          <w:rFonts w:ascii="Times New Roman" w:eastAsia="標楷體" w:hAnsi="Times New Roman" w:hint="eastAsia"/>
          <w:bCs/>
          <w:sz w:val="28"/>
          <w:szCs w:val="28"/>
        </w:rPr>
        <w:t>Test set</w:t>
      </w:r>
      <w:r w:rsidRPr="009D2D9E">
        <w:rPr>
          <w:rFonts w:ascii="Times New Roman" w:eastAsia="標楷體" w:hAnsi="Times New Roman" w:hint="eastAsia"/>
          <w:bCs/>
          <w:sz w:val="28"/>
          <w:szCs w:val="28"/>
        </w:rPr>
        <w:t>）並不包含標籤（</w:t>
      </w:r>
      <w:r w:rsidRPr="009D2D9E">
        <w:rPr>
          <w:rFonts w:ascii="Times New Roman" w:eastAsia="標楷體" w:hAnsi="Times New Roman" w:hint="eastAsia"/>
          <w:bCs/>
          <w:sz w:val="28"/>
          <w:szCs w:val="28"/>
        </w:rPr>
        <w:t>No labels</w:t>
      </w:r>
      <w:r w:rsidRPr="009D2D9E">
        <w:rPr>
          <w:rFonts w:ascii="Times New Roman" w:eastAsia="標楷體" w:hAnsi="Times New Roman" w:hint="eastAsia"/>
          <w:bCs/>
          <w:sz w:val="28"/>
          <w:szCs w:val="28"/>
        </w:rPr>
        <w:t>），因此不參與模型的訓練與驗證流程。測試集僅作為最終模型推論之輸入資料，並產生預測結果。該結果將輸出產生</w:t>
      </w:r>
      <w:r w:rsidRPr="009D2D9E">
        <w:rPr>
          <w:rFonts w:ascii="Times New Roman" w:eastAsia="標楷體" w:hAnsi="Times New Roman" w:hint="eastAsia"/>
          <w:bCs/>
          <w:sz w:val="28"/>
          <w:szCs w:val="28"/>
        </w:rPr>
        <w:t xml:space="preserve">.csv </w:t>
      </w:r>
      <w:r w:rsidRPr="009D2D9E">
        <w:rPr>
          <w:rFonts w:ascii="Times New Roman" w:eastAsia="標楷體" w:hAnsi="Times New Roman" w:hint="eastAsia"/>
          <w:bCs/>
          <w:sz w:val="28"/>
          <w:szCs w:val="28"/>
        </w:rPr>
        <w:t>檔案，作為模型應用於真實未見資料時的性能評估依據。</w:t>
      </w:r>
    </w:p>
    <w:p w14:paraId="06D8935A" w14:textId="65DB2391" w:rsidR="00AC57F7" w:rsidRPr="0030428E"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Pr>
          <w:rFonts w:ascii="Times New Roman" w:eastAsia="標楷體" w:hAnsi="Times New Roman" w:cs="Times New Roman" w:hint="eastAsia"/>
          <w:sz w:val="28"/>
          <w:szCs w:val="28"/>
        </w:rPr>
        <w:t>模型</w:t>
      </w:r>
      <w:r w:rsidRPr="00842FB7">
        <w:rPr>
          <w:rFonts w:ascii="Times New Roman" w:eastAsia="標楷體" w:hAnsi="Times New Roman" w:hint="eastAsia"/>
          <w:sz w:val="28"/>
          <w:szCs w:val="28"/>
        </w:rPr>
        <w:t>架構</w:t>
      </w:r>
      <w:r w:rsidR="00AC57F7" w:rsidRPr="0030428E">
        <w:rPr>
          <w:rFonts w:ascii="Times New Roman" w:eastAsia="標楷體" w:hAnsi="Times New Roman"/>
          <w:sz w:val="28"/>
          <w:szCs w:val="28"/>
        </w:rPr>
        <w:tab/>
      </w:r>
    </w:p>
    <w:p w14:paraId="1981175C" w14:textId="50EB1788" w:rsidR="00B55E65" w:rsidRPr="00FA094D" w:rsidRDefault="00435874" w:rsidP="00FA094D">
      <w:pPr>
        <w:pStyle w:val="a7"/>
        <w:spacing w:after="120" w:line="480" w:lineRule="exact"/>
        <w:ind w:leftChars="250" w:left="600" w:firstLineChars="200" w:firstLine="560"/>
        <w:jc w:val="both"/>
        <w:rPr>
          <w:rFonts w:ascii="Times New Roman" w:eastAsia="標楷體" w:hAnsi="Times New Roman" w:cs="Arial"/>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,3</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的眼底圖像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，三層卷積、雙層全連接結構，配合</w:t>
      </w:r>
      <w:r w:rsidRPr="009D2D9E">
        <w:rPr>
          <w:rFonts w:ascii="Times New Roman" w:eastAsia="標楷體" w:hAnsi="Times New Roman"/>
          <w:bCs/>
          <w:sz w:val="28"/>
          <w:szCs w:val="28"/>
        </w:rPr>
        <w:t>Batch Normalization</w:t>
      </w:r>
      <w:r w:rsidRPr="009D2D9E">
        <w:rPr>
          <w:rFonts w:ascii="Times New Roman" w:eastAsia="標楷體" w:hAnsi="Times New Roman"/>
          <w:bCs/>
          <w:sz w:val="28"/>
          <w:szCs w:val="28"/>
        </w:rPr>
        <w:t>和</w:t>
      </w:r>
      <w:r w:rsidRPr="009D2D9E">
        <w:rPr>
          <w:rFonts w:ascii="Times New Roman" w:eastAsia="標楷體" w:hAnsi="Times New Roman"/>
          <w:bCs/>
          <w:sz w:val="28"/>
          <w:szCs w:val="28"/>
        </w:rPr>
        <w:t xml:space="preserve"> Dropout</w:t>
      </w:r>
      <w:r w:rsidRPr="009D2D9E">
        <w:rPr>
          <w:rFonts w:ascii="Times New Roman" w:eastAsia="標楷體" w:hAnsi="Times New Roman"/>
          <w:bCs/>
          <w:sz w:val="28"/>
          <w:szCs w:val="28"/>
        </w:rPr>
        <w:t>，既能提取多層次特徵，又能控制過擬合。</w:t>
      </w:r>
      <w:r w:rsidRPr="009D2D9E">
        <w:rPr>
          <w:rFonts w:ascii="Times New Roman" w:eastAsia="標楷體" w:hAnsi="Times New Roman" w:hint="eastAsia"/>
          <w:bCs/>
          <w:sz w:val="28"/>
          <w:szCs w:val="28"/>
        </w:rPr>
        <w:t>架構如</w:t>
      </w:r>
      <w:r w:rsidRPr="00F156E6">
        <w:rPr>
          <w:rFonts w:ascii="Times New Roman" w:eastAsia="標楷體" w:hAnsi="Times New Roman" w:hint="eastAsia"/>
          <w:sz w:val="28"/>
          <w:szCs w:val="28"/>
        </w:rPr>
        <w:t>表</w:t>
      </w:r>
      <w:r w:rsidR="00151CE2" w:rsidRPr="00F156E6">
        <w:rPr>
          <w:rFonts w:ascii="Times New Roman" w:eastAsia="標楷體" w:hAnsi="Times New Roman" w:hint="eastAsia"/>
          <w:bCs/>
          <w:sz w:val="28"/>
          <w:szCs w:val="28"/>
        </w:rPr>
        <w:t>3.</w:t>
      </w:r>
      <w:r w:rsidR="002D1028" w:rsidRPr="00F156E6">
        <w:rPr>
          <w:rFonts w:ascii="Times New Roman" w:eastAsia="標楷體" w:hAnsi="Times New Roman" w:hint="eastAsia"/>
          <w:bCs/>
          <w:sz w:val="28"/>
          <w:szCs w:val="28"/>
        </w:rPr>
        <w:t>2</w:t>
      </w:r>
      <w:r w:rsidR="00866AF7" w:rsidRPr="009D2D9E">
        <w:rPr>
          <w:rFonts w:ascii="Times New Roman" w:eastAsia="標楷體" w:hAnsi="Times New Roman" w:hint="eastAsia"/>
          <w:bCs/>
          <w:sz w:val="28"/>
          <w:szCs w:val="28"/>
        </w:rPr>
        <w:t>。</w:t>
      </w:r>
    </w:p>
    <w:p w14:paraId="6076D096" w14:textId="0A83C2EC" w:rsidR="00FA094D" w:rsidRPr="00FA094D" w:rsidRDefault="00FA094D" w:rsidP="00FA094D">
      <w:pPr>
        <w:widowControl w:val="0"/>
        <w:spacing w:beforeLines="100" w:before="360"/>
        <w:jc w:val="center"/>
        <w:rPr>
          <w:rFonts w:ascii="Times New Roman" w:eastAsia="標楷體" w:hAnsi="Times New Roman" w:cs="Arial"/>
          <w:b/>
          <w:sz w:val="28"/>
          <w:szCs w:val="28"/>
        </w:rPr>
      </w:pPr>
      <w:bookmarkStart w:id="137" w:name="_Toc198632356"/>
      <w:r w:rsidRPr="00FA094D">
        <w:rPr>
          <w:rFonts w:ascii="Times New Roman" w:eastAsia="標楷體" w:hAnsi="Times New Roman" w:cs="Arial" w:hint="eastAsia"/>
          <w:b/>
          <w:sz w:val="28"/>
          <w:szCs w:val="28"/>
        </w:rPr>
        <w:t>表</w:t>
      </w:r>
      <w:r w:rsidRPr="00FA094D">
        <w:rPr>
          <w:rFonts w:ascii="Times New Roman" w:eastAsia="標楷體" w:hAnsi="Times New Roman" w:cs="Arial" w:hint="eastAsia"/>
          <w:b/>
          <w:sz w:val="28"/>
          <w:szCs w:val="28"/>
        </w:rPr>
        <w:t xml:space="preserve"> 3.</w:t>
      </w:r>
      <w:r w:rsidRPr="00FA094D">
        <w:rPr>
          <w:rFonts w:ascii="Times New Roman" w:eastAsia="標楷體" w:hAnsi="Times New Roman" w:cs="Arial"/>
          <w:b/>
          <w:sz w:val="28"/>
          <w:szCs w:val="28"/>
        </w:rPr>
        <w:fldChar w:fldCharType="begin"/>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hint="eastAsia"/>
          <w:b/>
          <w:sz w:val="28"/>
          <w:szCs w:val="28"/>
        </w:rPr>
        <w:instrText xml:space="preserve">SEQ </w:instrText>
      </w:r>
      <w:r w:rsidRPr="00FA094D">
        <w:rPr>
          <w:rFonts w:ascii="Times New Roman" w:eastAsia="標楷體" w:hAnsi="Times New Roman" w:cs="Arial" w:hint="eastAsia"/>
          <w:b/>
          <w:sz w:val="28"/>
          <w:szCs w:val="28"/>
        </w:rPr>
        <w:instrText>表</w:instrText>
      </w:r>
      <w:r w:rsidRPr="00FA094D">
        <w:rPr>
          <w:rFonts w:ascii="Times New Roman" w:eastAsia="標楷體" w:hAnsi="Times New Roman" w:cs="Arial" w:hint="eastAsia"/>
          <w:b/>
          <w:sz w:val="28"/>
          <w:szCs w:val="28"/>
        </w:rPr>
        <w:instrText>_3. \* ARABIC</w:instrText>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Pr="00FA094D">
        <w:rPr>
          <w:rFonts w:ascii="Times New Roman" w:eastAsia="標楷體" w:hAnsi="Times New Roman" w:cs="Arial"/>
          <w:b/>
          <w:sz w:val="28"/>
          <w:szCs w:val="28"/>
        </w:rPr>
        <w:fldChar w:fldCharType="end"/>
      </w:r>
      <w:r w:rsidRPr="00604BAE">
        <w:rPr>
          <w:rFonts w:ascii="標楷體" w:eastAsia="標楷體" w:hAnsi="標楷體" w:cs="Arial" w:hint="eastAsia"/>
          <w:b/>
          <w:sz w:val="28"/>
          <w:szCs w:val="28"/>
        </w:rPr>
        <w:t xml:space="preserve"> </w:t>
      </w:r>
      <w:r w:rsidRPr="00FA094D">
        <w:rPr>
          <w:rFonts w:ascii="Times New Roman" w:eastAsia="標楷體" w:hAnsi="Times New Roman" w:cs="Arial" w:hint="eastAsia"/>
          <w:b/>
          <w:sz w:val="28"/>
          <w:szCs w:val="28"/>
        </w:rPr>
        <w:t>CNN</w:t>
      </w:r>
      <w:r w:rsidRPr="00FA094D">
        <w:rPr>
          <w:rFonts w:ascii="Times New Roman" w:eastAsia="標楷體" w:hAnsi="Times New Roman" w:cs="Arial" w:hint="eastAsia"/>
          <w:b/>
          <w:sz w:val="28"/>
          <w:szCs w:val="28"/>
        </w:rPr>
        <w:t>模型架構</w:t>
      </w:r>
      <w:bookmarkEnd w:id="137"/>
    </w:p>
    <w:tbl>
      <w:tblPr>
        <w:tblStyle w:val="af0"/>
        <w:tblW w:w="8035" w:type="dxa"/>
        <w:jc w:val="center"/>
        <w:tblLayout w:type="fixed"/>
        <w:tblLook w:val="04A0" w:firstRow="1" w:lastRow="0" w:firstColumn="1" w:lastColumn="0" w:noHBand="0" w:noVBand="1"/>
      </w:tblPr>
      <w:tblGrid>
        <w:gridCol w:w="2995"/>
        <w:gridCol w:w="5040"/>
      </w:tblGrid>
      <w:tr w:rsidR="0002532D" w:rsidRPr="009D2D9E" w14:paraId="147EEF9E" w14:textId="77777777" w:rsidTr="0002532D">
        <w:trPr>
          <w:trHeight w:val="397"/>
          <w:jc w:val="center"/>
        </w:trPr>
        <w:tc>
          <w:tcPr>
            <w:tcW w:w="2995" w:type="dxa"/>
            <w:vAlign w:val="center"/>
            <w:hideMark/>
          </w:tcPr>
          <w:p w14:paraId="4EA46043" w14:textId="77777777" w:rsidR="00435874" w:rsidRPr="009D2D9E" w:rsidRDefault="00435874" w:rsidP="00C6163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5040" w:type="dxa"/>
            <w:vAlign w:val="center"/>
            <w:hideMark/>
          </w:tcPr>
          <w:p w14:paraId="130DD3B1" w14:textId="77777777" w:rsidR="00435874" w:rsidRPr="009D2D9E" w:rsidRDefault="00435874">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02532D" w:rsidRPr="009D2D9E" w14:paraId="08A7A21A" w14:textId="77777777" w:rsidTr="0002532D">
        <w:trPr>
          <w:trHeight w:val="397"/>
          <w:jc w:val="center"/>
        </w:trPr>
        <w:tc>
          <w:tcPr>
            <w:tcW w:w="2995" w:type="dxa"/>
            <w:vAlign w:val="center"/>
            <w:hideMark/>
          </w:tcPr>
          <w:p w14:paraId="64BB2A5B" w14:textId="77777777" w:rsidR="00435874"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7B54DA78" w14:textId="77777777" w:rsidR="00435874" w:rsidRPr="00D534B1"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(8, 3×3,valid,ReLU)</w:t>
            </w:r>
          </w:p>
        </w:tc>
        <w:tc>
          <w:tcPr>
            <w:tcW w:w="5040" w:type="dxa"/>
            <w:vAlign w:val="center"/>
            <w:hideMark/>
          </w:tcPr>
          <w:p w14:paraId="2CD5298C" w14:textId="5FF6BCB7" w:rsidR="00435874" w:rsidRPr="002C3D0B" w:rsidRDefault="00435874">
            <w:pPr>
              <w:spacing w:line="480" w:lineRule="exact"/>
              <w:contextualSpacing/>
              <w:jc w:val="both"/>
              <w:rPr>
                <w:rFonts w:ascii="Times New Roman" w:eastAsia="標楷體" w:hAnsi="Times New Roman"/>
                <w:bCs/>
                <w:sz w:val="28"/>
                <w:szCs w:val="28"/>
              </w:rPr>
            </w:pPr>
            <w:r w:rsidRPr="002C3D0B">
              <w:rPr>
                <w:rFonts w:ascii="Times New Roman" w:eastAsia="標楷體" w:hAnsi="Times New Roman"/>
                <w:bCs/>
                <w:sz w:val="28"/>
                <w:szCs w:val="28"/>
              </w:rPr>
              <w:t>核心大小</w:t>
            </w:r>
            <w:r w:rsidRPr="002C3D0B">
              <w:rPr>
                <w:rFonts w:ascii="Times New Roman" w:eastAsia="標楷體" w:hAnsi="Times New Roman"/>
                <w:bCs/>
                <w:sz w:val="28"/>
                <w:szCs w:val="28"/>
              </w:rPr>
              <w:t xml:space="preserve"> 3×3</w:t>
            </w:r>
            <w:r w:rsidRPr="002C3D0B">
              <w:rPr>
                <w:rFonts w:ascii="Times New Roman" w:eastAsia="標楷體" w:hAnsi="Times New Roman"/>
                <w:bCs/>
                <w:sz w:val="28"/>
                <w:szCs w:val="28"/>
              </w:rPr>
              <w:t>，提取初級特徵</w:t>
            </w:r>
            <w:r w:rsidRPr="002C3D0B">
              <w:rPr>
                <w:rFonts w:ascii="Times New Roman" w:eastAsia="標楷體" w:hAnsi="Times New Roman" w:hint="eastAsia"/>
                <w:bCs/>
                <w:sz w:val="28"/>
                <w:szCs w:val="28"/>
              </w:rPr>
              <w:t>並</w:t>
            </w:r>
            <w:r w:rsidRPr="002C3D0B">
              <w:rPr>
                <w:rFonts w:ascii="Times New Roman" w:eastAsia="標楷體" w:hAnsi="Times New Roman"/>
                <w:bCs/>
                <w:sz w:val="28"/>
                <w:szCs w:val="28"/>
              </w:rPr>
              <w:t>輸出</w:t>
            </w:r>
            <w:r w:rsidRPr="002C3D0B">
              <w:rPr>
                <w:rFonts w:ascii="Times New Roman" w:eastAsia="標楷體" w:hAnsi="Times New Roman"/>
                <w:bCs/>
                <w:sz w:val="28"/>
                <w:szCs w:val="28"/>
              </w:rPr>
              <w:t xml:space="preserve"> 8 </w:t>
            </w:r>
            <w:r w:rsidRPr="002C3D0B">
              <w:rPr>
                <w:rFonts w:ascii="Times New Roman" w:eastAsia="標楷體" w:hAnsi="Times New Roman"/>
                <w:bCs/>
                <w:sz w:val="28"/>
                <w:szCs w:val="28"/>
              </w:rPr>
              <w:t>張特徵圖</w:t>
            </w:r>
            <w:r w:rsidRPr="002C3D0B">
              <w:rPr>
                <w:rFonts w:ascii="Times New Roman" w:eastAsia="標楷體" w:hAnsi="Times New Roman" w:hint="eastAsia"/>
                <w:bCs/>
                <w:sz w:val="28"/>
                <w:szCs w:val="28"/>
              </w:rPr>
              <w:t>，</w:t>
            </w:r>
            <w:r w:rsidRPr="002C3D0B">
              <w:rPr>
                <w:rFonts w:ascii="Times New Roman" w:eastAsia="標楷體" w:hAnsi="Times New Roman"/>
                <w:bCs/>
                <w:sz w:val="28"/>
                <w:szCs w:val="28"/>
              </w:rPr>
              <w:t>輸出尺寸從</w:t>
            </w:r>
            <w:r w:rsidRPr="002C3D0B">
              <w:rPr>
                <w:rFonts w:ascii="Times New Roman" w:eastAsia="標楷體" w:hAnsi="Times New Roman"/>
                <w:bCs/>
                <w:sz w:val="28"/>
                <w:szCs w:val="28"/>
              </w:rPr>
              <w:t>224×224</w:t>
            </w:r>
            <w:r w:rsidRPr="002C3D0B">
              <w:rPr>
                <w:rFonts w:ascii="Times New Roman" w:eastAsia="標楷體" w:hAnsi="Times New Roman"/>
                <w:bCs/>
                <w:sz w:val="28"/>
                <w:szCs w:val="28"/>
              </w:rPr>
              <w:t>變為</w:t>
            </w:r>
            <w:r w:rsidRPr="002C3D0B">
              <w:rPr>
                <w:rFonts w:ascii="Times New Roman" w:eastAsia="標楷體" w:hAnsi="Times New Roman"/>
                <w:bCs/>
                <w:sz w:val="28"/>
                <w:szCs w:val="28"/>
              </w:rPr>
              <w:t>222×222</w:t>
            </w:r>
            <w:r w:rsidR="002C3D0B" w:rsidRPr="002C3D0B">
              <w:rPr>
                <w:rFonts w:ascii="Times New Roman" w:eastAsia="標楷體" w:hAnsi="Times New Roman" w:hint="eastAsia"/>
                <w:bCs/>
                <w:sz w:val="28"/>
                <w:szCs w:val="28"/>
              </w:rPr>
              <w:t>，並</w:t>
            </w:r>
            <w:r w:rsidRPr="002C3D0B">
              <w:rPr>
                <w:rFonts w:ascii="Times New Roman" w:eastAsia="標楷體" w:hAnsi="Times New Roman" w:hint="eastAsia"/>
                <w:bCs/>
                <w:sz w:val="28"/>
                <w:szCs w:val="28"/>
              </w:rPr>
              <w:t>使用</w:t>
            </w:r>
            <w:r w:rsidRPr="002C3D0B">
              <w:rPr>
                <w:rFonts w:ascii="Times New Roman" w:eastAsia="標楷體" w:hAnsi="Times New Roman"/>
                <w:bCs/>
                <w:sz w:val="28"/>
                <w:szCs w:val="28"/>
              </w:rPr>
              <w:t>ReLU</w:t>
            </w:r>
            <w:r w:rsidRPr="002C3D0B">
              <w:rPr>
                <w:rFonts w:ascii="Times New Roman" w:eastAsia="標楷體" w:hAnsi="Times New Roman"/>
                <w:bCs/>
                <w:sz w:val="28"/>
                <w:szCs w:val="28"/>
              </w:rPr>
              <w:t>激活</w:t>
            </w:r>
            <w:r w:rsidRPr="002C3D0B">
              <w:rPr>
                <w:rFonts w:ascii="Times New Roman" w:eastAsia="標楷體" w:hAnsi="Times New Roman" w:hint="eastAsia"/>
                <w:bCs/>
                <w:sz w:val="28"/>
                <w:szCs w:val="28"/>
              </w:rPr>
              <w:t>函數，</w:t>
            </w:r>
            <w:r w:rsidRPr="002C3D0B">
              <w:rPr>
                <w:rFonts w:ascii="Times New Roman" w:eastAsia="標楷體" w:hAnsi="Times New Roman"/>
                <w:bCs/>
                <w:sz w:val="28"/>
                <w:szCs w:val="28"/>
              </w:rPr>
              <w:t>將負值置零，引入非線性</w:t>
            </w:r>
            <w:r w:rsidR="0002532D">
              <w:rPr>
                <w:rFonts w:ascii="Times New Roman" w:eastAsia="標楷體" w:hAnsi="Times New Roman" w:hint="eastAsia"/>
                <w:bCs/>
                <w:sz w:val="28"/>
                <w:szCs w:val="28"/>
              </w:rPr>
              <w:t>。</w:t>
            </w:r>
          </w:p>
        </w:tc>
      </w:tr>
      <w:tr w:rsidR="0002532D" w:rsidRPr="009D2D9E" w14:paraId="6E2A0439" w14:textId="77777777" w:rsidTr="0002532D">
        <w:trPr>
          <w:trHeight w:val="397"/>
          <w:jc w:val="center"/>
        </w:trPr>
        <w:tc>
          <w:tcPr>
            <w:tcW w:w="2995" w:type="dxa"/>
            <w:vAlign w:val="center"/>
            <w:hideMark/>
          </w:tcPr>
          <w:p w14:paraId="2202627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hideMark/>
          </w:tcPr>
          <w:p w14:paraId="508735DB" w14:textId="675C6E0C" w:rsidR="00435874" w:rsidRPr="009D2D9E" w:rsidRDefault="002C3D0B">
            <w:pPr>
              <w:spacing w:line="480" w:lineRule="exact"/>
              <w:jc w:val="both"/>
              <w:rPr>
                <w:rFonts w:ascii="Times New Roman" w:eastAsia="標楷體" w:hAnsi="Times New Roman"/>
                <w:bCs/>
                <w:sz w:val="28"/>
                <w:szCs w:val="28"/>
              </w:rPr>
            </w:pPr>
            <w:r>
              <w:rPr>
                <w:rFonts w:ascii="Times New Roman" w:eastAsia="標楷體" w:hAnsi="Times New Roman" w:hint="eastAsia"/>
                <w:bCs/>
                <w:sz w:val="28"/>
                <w:szCs w:val="28"/>
              </w:rPr>
              <w:t>取</w:t>
            </w:r>
            <w:r w:rsidRPr="009D2D9E">
              <w:rPr>
                <w:rFonts w:ascii="Times New Roman" w:eastAsia="標楷體" w:hAnsi="Times New Roman"/>
                <w:bCs/>
                <w:sz w:val="28"/>
                <w:szCs w:val="28"/>
              </w:rPr>
              <w:t>每個</w:t>
            </w:r>
            <w:r w:rsidRPr="009D2D9E">
              <w:rPr>
                <w:rFonts w:ascii="Times New Roman" w:eastAsia="標楷體" w:hAnsi="Times New Roman"/>
                <w:bCs/>
                <w:sz w:val="28"/>
                <w:szCs w:val="28"/>
              </w:rPr>
              <w:t xml:space="preserve"> 2×2 </w:t>
            </w:r>
            <w:r w:rsidRPr="009D2D9E">
              <w:rPr>
                <w:rFonts w:ascii="Times New Roman" w:eastAsia="標楷體" w:hAnsi="Times New Roman"/>
                <w:bCs/>
                <w:sz w:val="28"/>
                <w:szCs w:val="28"/>
              </w:rPr>
              <w:t>區域的最大值</w:t>
            </w:r>
            <w:r w:rsidR="00435874" w:rsidRPr="009D2D9E">
              <w:rPr>
                <w:rFonts w:ascii="Times New Roman" w:eastAsia="標楷體" w:hAnsi="Times New Roman"/>
                <w:bCs/>
                <w:sz w:val="28"/>
                <w:szCs w:val="28"/>
              </w:rPr>
              <w:t>將特徵圖空間尺寸縮成</w:t>
            </w:r>
            <w:r w:rsidR="00435874" w:rsidRPr="009D2D9E">
              <w:rPr>
                <w:rFonts w:ascii="Times New Roman" w:eastAsia="標楷體" w:hAnsi="Times New Roman"/>
                <w:bCs/>
                <w:sz w:val="28"/>
                <w:szCs w:val="28"/>
              </w:rPr>
              <w:t xml:space="preserve"> 111×111</w:t>
            </w:r>
            <w:r w:rsidR="00435874" w:rsidRPr="009D2D9E">
              <w:rPr>
                <w:rFonts w:ascii="Times New Roman" w:eastAsia="標楷體" w:hAnsi="Times New Roman" w:hint="eastAsia"/>
                <w:bCs/>
                <w:sz w:val="28"/>
                <w:szCs w:val="28"/>
              </w:rPr>
              <w:t>，</w:t>
            </w:r>
            <w:r w:rsidR="00435874" w:rsidRPr="009D2D9E">
              <w:rPr>
                <w:rFonts w:ascii="Times New Roman" w:eastAsia="標楷體" w:hAnsi="Times New Roman"/>
                <w:bCs/>
                <w:sz w:val="28"/>
                <w:szCs w:val="28"/>
              </w:rPr>
              <w:t>減少參數量與計算量，強化空間不變性</w:t>
            </w:r>
            <w:r w:rsidR="0002532D">
              <w:rPr>
                <w:rFonts w:ascii="Times New Roman" w:eastAsia="標楷體" w:hAnsi="Times New Roman" w:hint="eastAsia"/>
                <w:bCs/>
                <w:sz w:val="28"/>
                <w:szCs w:val="28"/>
              </w:rPr>
              <w:t>。</w:t>
            </w:r>
          </w:p>
        </w:tc>
      </w:tr>
      <w:tr w:rsidR="0002532D" w:rsidRPr="009D2D9E" w14:paraId="768C2A12" w14:textId="77777777" w:rsidTr="0002532D">
        <w:trPr>
          <w:trHeight w:val="397"/>
          <w:jc w:val="center"/>
        </w:trPr>
        <w:tc>
          <w:tcPr>
            <w:tcW w:w="2995" w:type="dxa"/>
            <w:vAlign w:val="center"/>
          </w:tcPr>
          <w:p w14:paraId="5CF0ED99"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21D80031" w14:textId="42A5A29E"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正規化該層輸出，穩定分佈（均值</w:t>
            </w:r>
            <w:r w:rsidRPr="009D2D9E">
              <w:rPr>
                <w:rFonts w:ascii="Times New Roman" w:eastAsia="標楷體" w:hAnsi="Times New Roman"/>
                <w:bCs/>
                <w:sz w:val="28"/>
                <w:szCs w:val="28"/>
              </w:rPr>
              <w:t>≈0</w:t>
            </w:r>
            <w:r w:rsidRPr="009D2D9E">
              <w:rPr>
                <w:rFonts w:ascii="Times New Roman" w:eastAsia="標楷體" w:hAnsi="Times New Roman"/>
                <w:bCs/>
                <w:sz w:val="28"/>
                <w:szCs w:val="28"/>
              </w:rPr>
              <w:t>，方差</w:t>
            </w:r>
            <w:r w:rsidRPr="009D2D9E">
              <w:rPr>
                <w:rFonts w:ascii="Times New Roman" w:eastAsia="標楷體" w:hAnsi="Times New Roman"/>
                <w:bCs/>
                <w:sz w:val="28"/>
                <w:szCs w:val="28"/>
              </w:rPr>
              <w:t>≈1</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，用於</w:t>
            </w:r>
            <w:r w:rsidRPr="009D2D9E">
              <w:rPr>
                <w:rFonts w:ascii="Times New Roman" w:eastAsia="標楷體" w:hAnsi="Times New Roman"/>
                <w:bCs/>
                <w:sz w:val="28"/>
                <w:szCs w:val="28"/>
              </w:rPr>
              <w:t>加速收斂並減少對學習率的敏感度</w:t>
            </w:r>
            <w:r w:rsidR="0002532D">
              <w:rPr>
                <w:rFonts w:ascii="Times New Roman" w:eastAsia="標楷體" w:hAnsi="Times New Roman" w:hint="eastAsia"/>
                <w:bCs/>
                <w:sz w:val="28"/>
                <w:szCs w:val="28"/>
              </w:rPr>
              <w:t>。</w:t>
            </w:r>
          </w:p>
        </w:tc>
      </w:tr>
      <w:tr w:rsidR="0002532D" w:rsidRPr="009D2D9E" w14:paraId="08162316" w14:textId="77777777" w:rsidTr="0002532D">
        <w:trPr>
          <w:trHeight w:val="397"/>
          <w:jc w:val="center"/>
        </w:trPr>
        <w:tc>
          <w:tcPr>
            <w:tcW w:w="2995" w:type="dxa"/>
            <w:vAlign w:val="center"/>
          </w:tcPr>
          <w:p w14:paraId="7A36DF4F"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2621D3C2"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(16, 3×3, valid, ReLU)</w:t>
            </w:r>
          </w:p>
        </w:tc>
        <w:tc>
          <w:tcPr>
            <w:tcW w:w="5040" w:type="dxa"/>
            <w:vAlign w:val="center"/>
          </w:tcPr>
          <w:p w14:paraId="7AC58F44" w14:textId="3C5276D5" w:rsidR="00435874" w:rsidRPr="009D2D9E" w:rsidRDefault="00435874">
            <w:pPr>
              <w:spacing w:line="480" w:lineRule="exact"/>
              <w:contextualSpacing/>
              <w:jc w:val="both"/>
              <w:rPr>
                <w:rFonts w:ascii="Times New Roman" w:eastAsia="標楷體" w:hAnsi="Times New Roman"/>
                <w:bCs/>
                <w:sz w:val="28"/>
                <w:szCs w:val="28"/>
              </w:rPr>
            </w:pPr>
            <w:r w:rsidRPr="009D2D9E">
              <w:rPr>
                <w:rFonts w:ascii="Times New Roman" w:eastAsia="標楷體" w:hAnsi="Times New Roman"/>
                <w:bCs/>
                <w:sz w:val="28"/>
                <w:szCs w:val="28"/>
              </w:rPr>
              <w:t>深度加倍到</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張特徵圖尺寸</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從</w:t>
            </w:r>
            <w:r w:rsidRPr="009D2D9E">
              <w:rPr>
                <w:rFonts w:ascii="Times New Roman" w:eastAsia="標楷體" w:hAnsi="Times New Roman"/>
                <w:bCs/>
                <w:sz w:val="28"/>
                <w:szCs w:val="28"/>
              </w:rPr>
              <w:t>111×111 → 109×109</w:t>
            </w:r>
            <w:r w:rsidR="0002532D">
              <w:rPr>
                <w:rFonts w:ascii="Times New Roman" w:eastAsia="標楷體" w:hAnsi="Times New Roman" w:hint="eastAsia"/>
                <w:bCs/>
                <w:sz w:val="28"/>
                <w:szCs w:val="28"/>
              </w:rPr>
              <w:t>。</w:t>
            </w:r>
          </w:p>
        </w:tc>
      </w:tr>
      <w:tr w:rsidR="0002532D" w:rsidRPr="009D2D9E" w14:paraId="1E99BCE7" w14:textId="77777777" w:rsidTr="0002532D">
        <w:trPr>
          <w:trHeight w:val="397"/>
          <w:jc w:val="center"/>
        </w:trPr>
        <w:tc>
          <w:tcPr>
            <w:tcW w:w="2995" w:type="dxa"/>
            <w:vAlign w:val="center"/>
          </w:tcPr>
          <w:p w14:paraId="544CAE6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tcPr>
          <w:p w14:paraId="1CCA793C" w14:textId="24F0935F"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109×109 → 54×54</w:t>
            </w:r>
            <w:r w:rsidR="0002532D">
              <w:rPr>
                <w:rFonts w:ascii="Times New Roman" w:eastAsia="標楷體" w:hAnsi="Times New Roman" w:hint="eastAsia"/>
                <w:bCs/>
                <w:sz w:val="28"/>
                <w:szCs w:val="28"/>
              </w:rPr>
              <w:t>。</w:t>
            </w:r>
          </w:p>
        </w:tc>
      </w:tr>
      <w:tr w:rsidR="0002532D" w:rsidRPr="009D2D9E" w14:paraId="30CCC834" w14:textId="77777777" w:rsidTr="0002532D">
        <w:trPr>
          <w:trHeight w:val="397"/>
          <w:jc w:val="center"/>
        </w:trPr>
        <w:tc>
          <w:tcPr>
            <w:tcW w:w="2995" w:type="dxa"/>
            <w:vAlign w:val="center"/>
          </w:tcPr>
          <w:p w14:paraId="0AF0B60C"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4F84B2D0" w14:textId="65C6CC2D"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再次穩定激活分佈</w:t>
            </w:r>
            <w:r w:rsidR="0002532D">
              <w:rPr>
                <w:rFonts w:ascii="Times New Roman" w:eastAsia="標楷體" w:hAnsi="Times New Roman" w:hint="eastAsia"/>
                <w:bCs/>
                <w:sz w:val="28"/>
                <w:szCs w:val="28"/>
              </w:rPr>
              <w:t>。</w:t>
            </w:r>
          </w:p>
        </w:tc>
      </w:tr>
    </w:tbl>
    <w:p w14:paraId="23EF6C5F" w14:textId="1D327542" w:rsidR="0002532D" w:rsidRDefault="00826E2D" w:rsidP="0002532D">
      <w:pPr>
        <w:spacing w:line="480" w:lineRule="exact"/>
        <w:jc w:val="right"/>
        <w:rPr>
          <w:rFonts w:ascii="Times New Roman" w:eastAsia="標楷體" w:hAnsi="Times New Roman" w:cs="Arial"/>
          <w:sz w:val="28"/>
          <w:szCs w:val="24"/>
        </w:rPr>
      </w:pPr>
      <w:r w:rsidRPr="00826E2D">
        <w:rPr>
          <w:rFonts w:ascii="Times New Roman" w:eastAsia="標楷體" w:hAnsi="Times New Roman" w:cs="Arial" w:hint="eastAsia"/>
          <w:sz w:val="28"/>
          <w:szCs w:val="24"/>
        </w:rPr>
        <w:t>(</w:t>
      </w:r>
      <w:commentRangeStart w:id="138"/>
      <w:r w:rsidRPr="00CF771D">
        <w:rPr>
          <w:rFonts w:eastAsia="標楷體" w:cs="Arial" w:hint="eastAsia"/>
          <w:sz w:val="28"/>
        </w:rPr>
        <w:t>待續</w:t>
      </w:r>
      <w:commentRangeEnd w:id="138"/>
      <w:r w:rsidRPr="00826E2D">
        <w:rPr>
          <w:rFonts w:ascii="Times New Roman" w:eastAsia="標楷體" w:hAnsi="Times New Roman" w:cs="Arial" w:hint="eastAsia"/>
          <w:sz w:val="28"/>
          <w:szCs w:val="24"/>
        </w:rPr>
        <w:t>)</w:t>
      </w:r>
      <w:r w:rsidRPr="00826E2D">
        <w:rPr>
          <w:rFonts w:ascii="Times New Roman" w:eastAsia="標楷體" w:hAnsi="Times New Roman" w:cs="Arial"/>
          <w:sz w:val="28"/>
          <w:szCs w:val="24"/>
        </w:rPr>
        <w:commentReference w:id="138"/>
      </w:r>
    </w:p>
    <w:p w14:paraId="00BCCD11" w14:textId="2EFFAEF9" w:rsidR="0002532D" w:rsidRPr="0002532D" w:rsidRDefault="0002532D" w:rsidP="0002532D">
      <w:pPr>
        <w:widowControl w:val="0"/>
        <w:spacing w:beforeLines="100" w:before="360"/>
        <w:jc w:val="center"/>
        <w:rPr>
          <w:rFonts w:ascii="Times New Roman" w:eastAsia="標楷體" w:hAnsi="Times New Roman" w:cs="Arial"/>
          <w:b/>
          <w:sz w:val="28"/>
          <w:szCs w:val="28"/>
        </w:rPr>
      </w:pPr>
      <w:bookmarkStart w:id="139" w:name="_Toc198632357"/>
      <w:r w:rsidRPr="0002532D">
        <w:rPr>
          <w:rFonts w:ascii="Times New Roman" w:eastAsia="標楷體" w:hAnsi="Times New Roman" w:cs="Arial" w:hint="eastAsia"/>
          <w:b/>
          <w:sz w:val="28"/>
          <w:szCs w:val="28"/>
        </w:rPr>
        <w:lastRenderedPageBreak/>
        <w:t>表</w:t>
      </w:r>
      <w:r w:rsidRPr="0002532D">
        <w:rPr>
          <w:rFonts w:ascii="Times New Roman" w:eastAsia="標楷體" w:hAnsi="Times New Roman" w:cs="Arial" w:hint="eastAsia"/>
          <w:b/>
          <w:sz w:val="28"/>
          <w:szCs w:val="28"/>
        </w:rPr>
        <w:t xml:space="preserve"> 3.</w:t>
      </w:r>
      <w:r w:rsidRPr="0002532D">
        <w:rPr>
          <w:rFonts w:ascii="Times New Roman" w:eastAsia="標楷體" w:hAnsi="Times New Roman" w:cs="Arial"/>
          <w:b/>
          <w:sz w:val="28"/>
          <w:szCs w:val="28"/>
        </w:rPr>
        <w:fldChar w:fldCharType="begin"/>
      </w:r>
      <w:r w:rsidRPr="0002532D">
        <w:rPr>
          <w:rFonts w:ascii="Times New Roman" w:eastAsia="標楷體" w:hAnsi="Times New Roman" w:cs="Arial"/>
          <w:b/>
          <w:sz w:val="28"/>
          <w:szCs w:val="28"/>
        </w:rPr>
        <w:instrText xml:space="preserve"> </w:instrText>
      </w:r>
      <w:r w:rsidRPr="0002532D">
        <w:rPr>
          <w:rFonts w:ascii="Times New Roman" w:eastAsia="標楷體" w:hAnsi="Times New Roman" w:cs="Arial" w:hint="eastAsia"/>
          <w:b/>
          <w:sz w:val="28"/>
          <w:szCs w:val="28"/>
        </w:rPr>
        <w:instrText xml:space="preserve">SEQ </w:instrText>
      </w:r>
      <w:r w:rsidRPr="0002532D">
        <w:rPr>
          <w:rFonts w:ascii="Times New Roman" w:eastAsia="標楷體" w:hAnsi="Times New Roman" w:cs="Arial" w:hint="eastAsia"/>
          <w:b/>
          <w:sz w:val="28"/>
          <w:szCs w:val="28"/>
        </w:rPr>
        <w:instrText>表</w:instrText>
      </w:r>
      <w:r w:rsidRPr="0002532D">
        <w:rPr>
          <w:rFonts w:ascii="Times New Roman" w:eastAsia="標楷體" w:hAnsi="Times New Roman" w:cs="Arial" w:hint="eastAsia"/>
          <w:b/>
          <w:sz w:val="28"/>
          <w:szCs w:val="28"/>
        </w:rPr>
        <w:instrText>_3. \* ARABIC</w:instrText>
      </w:r>
      <w:r w:rsidRPr="0002532D">
        <w:rPr>
          <w:rFonts w:ascii="Times New Roman" w:eastAsia="標楷體" w:hAnsi="Times New Roman" w:cs="Arial"/>
          <w:b/>
          <w:sz w:val="28"/>
          <w:szCs w:val="28"/>
        </w:rPr>
        <w:instrText xml:space="preserve"> </w:instrText>
      </w:r>
      <w:r w:rsidRPr="0002532D">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3</w:t>
      </w:r>
      <w:r w:rsidRPr="0002532D">
        <w:rPr>
          <w:rFonts w:ascii="Times New Roman" w:eastAsia="標楷體" w:hAnsi="Times New Roman" w:cs="Arial"/>
          <w:b/>
          <w:sz w:val="28"/>
          <w:szCs w:val="28"/>
        </w:rPr>
        <w:fldChar w:fldCharType="end"/>
      </w:r>
      <w:r w:rsidR="00FA094D">
        <w:rPr>
          <w:rFonts w:ascii="標楷體" w:eastAsia="標楷體" w:hAnsi="標楷體" w:cs="Arial" w:hint="eastAsia"/>
          <w:b/>
          <w:sz w:val="28"/>
          <w:szCs w:val="28"/>
        </w:rPr>
        <w:t xml:space="preserve"> </w:t>
      </w:r>
      <w:r w:rsidRPr="0002532D">
        <w:rPr>
          <w:rFonts w:ascii="Times New Roman" w:eastAsia="標楷體" w:hAnsi="Times New Roman" w:cs="Arial" w:hint="eastAsia"/>
          <w:b/>
          <w:sz w:val="28"/>
          <w:szCs w:val="28"/>
        </w:rPr>
        <w:t>CNN</w:t>
      </w:r>
      <w:r w:rsidRPr="0002532D">
        <w:rPr>
          <w:rFonts w:ascii="Times New Roman" w:eastAsia="標楷體" w:hAnsi="Times New Roman" w:cs="Arial" w:hint="eastAsia"/>
          <w:b/>
          <w:sz w:val="28"/>
          <w:szCs w:val="28"/>
        </w:rPr>
        <w:t>模型架構</w:t>
      </w:r>
      <w:r w:rsidRPr="0002532D">
        <w:rPr>
          <w:rFonts w:ascii="Times New Roman" w:eastAsia="標楷體" w:hAnsi="Times New Roman" w:cs="Arial" w:hint="eastAsia"/>
          <w:b/>
          <w:sz w:val="28"/>
          <w:szCs w:val="28"/>
        </w:rPr>
        <w:t>(</w:t>
      </w:r>
      <w:r w:rsidRPr="0002532D">
        <w:rPr>
          <w:rFonts w:ascii="Times New Roman" w:eastAsia="標楷體" w:hAnsi="Times New Roman" w:cs="Arial" w:hint="eastAsia"/>
          <w:b/>
          <w:sz w:val="28"/>
          <w:szCs w:val="28"/>
        </w:rPr>
        <w:t>續</w:t>
      </w:r>
      <w:r w:rsidRPr="0002532D">
        <w:rPr>
          <w:rFonts w:ascii="Times New Roman" w:eastAsia="標楷體" w:hAnsi="Times New Roman" w:cs="Arial" w:hint="eastAsia"/>
          <w:b/>
          <w:sz w:val="28"/>
          <w:szCs w:val="28"/>
        </w:rPr>
        <w:t>)</w:t>
      </w:r>
      <w:bookmarkEnd w:id="139"/>
    </w:p>
    <w:tbl>
      <w:tblPr>
        <w:tblStyle w:val="af0"/>
        <w:tblW w:w="0" w:type="auto"/>
        <w:tblInd w:w="137" w:type="dxa"/>
        <w:tblLook w:val="04A0" w:firstRow="1" w:lastRow="0" w:firstColumn="1" w:lastColumn="0" w:noHBand="0" w:noVBand="1"/>
      </w:tblPr>
      <w:tblGrid>
        <w:gridCol w:w="2977"/>
        <w:gridCol w:w="5182"/>
      </w:tblGrid>
      <w:tr w:rsidR="00826E2D" w14:paraId="5203E22A" w14:textId="77777777" w:rsidTr="0002532D">
        <w:tc>
          <w:tcPr>
            <w:tcW w:w="2977" w:type="dxa"/>
            <w:vAlign w:val="center"/>
          </w:tcPr>
          <w:p w14:paraId="4821DF7B" w14:textId="77777777" w:rsidR="00826E2D" w:rsidRPr="009D2D9E"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543C3D26" w14:textId="5687483A" w:rsidR="00826E2D" w:rsidRPr="0002532D" w:rsidRDefault="00826E2D" w:rsidP="0002532D">
            <w:pPr>
              <w:jc w:val="center"/>
              <w:rPr>
                <w:rFonts w:ascii="Times New Roman" w:eastAsia="標楷體" w:hAnsi="Times New Roman"/>
                <w:bCs/>
                <w:sz w:val="28"/>
                <w:szCs w:val="28"/>
              </w:rPr>
            </w:pPr>
            <w:r w:rsidRPr="009D2D9E">
              <w:rPr>
                <w:rFonts w:ascii="Times New Roman" w:eastAsia="標楷體" w:hAnsi="Times New Roman"/>
                <w:bCs/>
                <w:sz w:val="28"/>
                <w:szCs w:val="28"/>
              </w:rPr>
              <w:t>(32, 4×4, valid, ReLU)</w:t>
            </w:r>
          </w:p>
        </w:tc>
        <w:tc>
          <w:tcPr>
            <w:tcW w:w="5182" w:type="dxa"/>
            <w:vAlign w:val="center"/>
          </w:tcPr>
          <w:p w14:paraId="2602BC70" w14:textId="2A7C2A0C" w:rsidR="00826E2D" w:rsidRPr="0002532D" w:rsidRDefault="00826E2D" w:rsidP="0002532D">
            <w:pPr>
              <w:spacing w:line="480" w:lineRule="exact"/>
              <w:contextualSpacing/>
              <w:rPr>
                <w:rFonts w:ascii="Times New Roman" w:eastAsia="標楷體" w:hAnsi="Times New Roman"/>
                <w:bCs/>
                <w:sz w:val="28"/>
                <w:szCs w:val="28"/>
              </w:rPr>
            </w:pPr>
            <w:r w:rsidRPr="0002532D">
              <w:rPr>
                <w:rFonts w:ascii="Times New Roman" w:eastAsia="標楷體" w:hAnsi="Times New Roman"/>
                <w:bCs/>
                <w:sz w:val="28"/>
                <w:szCs w:val="28"/>
              </w:rPr>
              <w:t>使用</w:t>
            </w:r>
            <w:r w:rsidRPr="0002532D">
              <w:rPr>
                <w:rFonts w:ascii="Times New Roman" w:eastAsia="標楷體" w:hAnsi="Times New Roman"/>
                <w:bCs/>
                <w:sz w:val="28"/>
                <w:szCs w:val="28"/>
              </w:rPr>
              <w:t xml:space="preserve"> 4×4 </w:t>
            </w:r>
            <w:r w:rsidRPr="0002532D">
              <w:rPr>
                <w:rFonts w:ascii="Times New Roman" w:eastAsia="標楷體" w:hAnsi="Times New Roman"/>
                <w:bCs/>
                <w:sz w:val="28"/>
                <w:szCs w:val="28"/>
              </w:rPr>
              <w:t>卷積核以抓取更大範圍的特徵輸出</w:t>
            </w:r>
            <w:r w:rsidRPr="0002532D">
              <w:rPr>
                <w:rFonts w:ascii="Times New Roman" w:eastAsia="標楷體" w:hAnsi="Times New Roman"/>
                <w:bCs/>
                <w:sz w:val="28"/>
                <w:szCs w:val="28"/>
              </w:rPr>
              <w:t xml:space="preserve"> 32 </w:t>
            </w:r>
            <w:r w:rsidRPr="0002532D">
              <w:rPr>
                <w:rFonts w:ascii="Times New Roman" w:eastAsia="標楷體" w:hAnsi="Times New Roman"/>
                <w:bCs/>
                <w:sz w:val="28"/>
                <w:szCs w:val="28"/>
              </w:rPr>
              <w:t>張特徵圖，尺寸從</w:t>
            </w:r>
            <w:r w:rsidRPr="0002532D">
              <w:rPr>
                <w:rFonts w:ascii="Times New Roman" w:eastAsia="標楷體" w:hAnsi="Times New Roman"/>
                <w:bCs/>
                <w:sz w:val="28"/>
                <w:szCs w:val="28"/>
              </w:rPr>
              <w:t xml:space="preserve"> 54×54</w:t>
            </w:r>
            <w:r w:rsidR="0002532D">
              <w:rPr>
                <w:rFonts w:ascii="Times New Roman" w:eastAsia="標楷體" w:hAnsi="Times New Roman" w:hint="eastAsia"/>
                <w:bCs/>
                <w:sz w:val="28"/>
                <w:szCs w:val="28"/>
              </w:rPr>
              <w:t>縮小成</w:t>
            </w:r>
            <w:r w:rsidRPr="0002532D">
              <w:rPr>
                <w:rFonts w:ascii="Times New Roman" w:eastAsia="標楷體" w:hAnsi="Times New Roman"/>
                <w:bCs/>
                <w:sz w:val="28"/>
                <w:szCs w:val="28"/>
              </w:rPr>
              <w:t>51×51</w:t>
            </w:r>
            <w:r w:rsidR="0002532D">
              <w:rPr>
                <w:rFonts w:ascii="Times New Roman" w:eastAsia="標楷體" w:hAnsi="Times New Roman" w:hint="eastAsia"/>
                <w:bCs/>
                <w:sz w:val="28"/>
                <w:szCs w:val="28"/>
              </w:rPr>
              <w:t>。</w:t>
            </w:r>
          </w:p>
        </w:tc>
      </w:tr>
      <w:tr w:rsidR="00826E2D" w14:paraId="4FAFAAC8" w14:textId="77777777" w:rsidTr="0002532D">
        <w:tc>
          <w:tcPr>
            <w:tcW w:w="2977" w:type="dxa"/>
            <w:vAlign w:val="center"/>
          </w:tcPr>
          <w:p w14:paraId="7A08380D" w14:textId="30269C4C"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182" w:type="dxa"/>
            <w:vAlign w:val="center"/>
          </w:tcPr>
          <w:p w14:paraId="285B3FEA" w14:textId="16DF815A" w:rsidR="00826E2D" w:rsidRPr="0002532D" w:rsidRDefault="0002532D" w:rsidP="0002532D">
            <w:pPr>
              <w:spacing w:line="480" w:lineRule="exact"/>
              <w:rPr>
                <w:rFonts w:ascii="Times New Roman" w:eastAsia="標楷體" w:hAnsi="Times New Roman"/>
                <w:bCs/>
                <w:sz w:val="28"/>
                <w:szCs w:val="28"/>
              </w:rPr>
            </w:pPr>
            <w:r>
              <w:rPr>
                <w:rFonts w:ascii="Times New Roman" w:eastAsia="標楷體" w:hAnsi="Times New Roman" w:hint="eastAsia"/>
                <w:bCs/>
                <w:sz w:val="28"/>
                <w:szCs w:val="28"/>
              </w:rPr>
              <w:t>尺寸從</w:t>
            </w:r>
            <w:r w:rsidR="00826E2D" w:rsidRPr="009D2D9E">
              <w:rPr>
                <w:rFonts w:ascii="Times New Roman" w:eastAsia="標楷體" w:hAnsi="Times New Roman"/>
                <w:bCs/>
                <w:sz w:val="28"/>
                <w:szCs w:val="28"/>
              </w:rPr>
              <w:t>51×51</w:t>
            </w:r>
            <w:r>
              <w:rPr>
                <w:rFonts w:ascii="Times New Roman" w:eastAsia="標楷體" w:hAnsi="Times New Roman" w:hint="eastAsia"/>
                <w:bCs/>
                <w:sz w:val="28"/>
                <w:szCs w:val="28"/>
              </w:rPr>
              <w:t>縮小為</w:t>
            </w:r>
            <w:r w:rsidR="00826E2D" w:rsidRPr="009D2D9E">
              <w:rPr>
                <w:rFonts w:ascii="Times New Roman" w:eastAsia="標楷體" w:hAnsi="Times New Roman"/>
                <w:bCs/>
                <w:sz w:val="28"/>
                <w:szCs w:val="28"/>
              </w:rPr>
              <w:t xml:space="preserve"> 25×25</w:t>
            </w:r>
            <w:r>
              <w:rPr>
                <w:rFonts w:ascii="Times New Roman" w:eastAsia="標楷體" w:hAnsi="Times New Roman" w:hint="eastAsia"/>
                <w:bCs/>
                <w:sz w:val="28"/>
                <w:szCs w:val="28"/>
              </w:rPr>
              <w:t>。</w:t>
            </w:r>
          </w:p>
        </w:tc>
      </w:tr>
      <w:tr w:rsidR="00826E2D" w14:paraId="0BC629F2" w14:textId="77777777" w:rsidTr="0002532D">
        <w:tc>
          <w:tcPr>
            <w:tcW w:w="2977" w:type="dxa"/>
            <w:vAlign w:val="center"/>
          </w:tcPr>
          <w:p w14:paraId="21378C08" w14:textId="3D93C82D"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182" w:type="dxa"/>
            <w:vAlign w:val="center"/>
          </w:tcPr>
          <w:p w14:paraId="6B03CC6C" w14:textId="196F1899"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最終的特徵圖正規化</w:t>
            </w:r>
            <w:r w:rsidR="0002532D">
              <w:rPr>
                <w:rFonts w:ascii="Times New Roman" w:eastAsia="標楷體" w:hAnsi="Times New Roman" w:hint="eastAsia"/>
                <w:bCs/>
                <w:sz w:val="28"/>
                <w:szCs w:val="28"/>
              </w:rPr>
              <w:t>。</w:t>
            </w:r>
          </w:p>
        </w:tc>
      </w:tr>
      <w:tr w:rsidR="00826E2D" w14:paraId="270C2A27" w14:textId="77777777" w:rsidTr="0002532D">
        <w:tc>
          <w:tcPr>
            <w:tcW w:w="2977" w:type="dxa"/>
            <w:vAlign w:val="center"/>
          </w:tcPr>
          <w:p w14:paraId="4C43F32B" w14:textId="05A600C9"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5182" w:type="dxa"/>
            <w:vAlign w:val="center"/>
          </w:tcPr>
          <w:p w14:paraId="65D492AF" w14:textId="560F777A"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全連接層前處理</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三維張量攤平成一維向量</w:t>
            </w:r>
            <w:r w:rsidR="0002532D">
              <w:rPr>
                <w:rFonts w:ascii="Times New Roman" w:eastAsia="標楷體" w:hAnsi="Times New Roman" w:hint="eastAsia"/>
                <w:bCs/>
                <w:sz w:val="28"/>
                <w:szCs w:val="28"/>
              </w:rPr>
              <w:t>。</w:t>
            </w:r>
          </w:p>
        </w:tc>
      </w:tr>
      <w:tr w:rsidR="00826E2D" w14:paraId="776FE123" w14:textId="77777777" w:rsidTr="0002532D">
        <w:tc>
          <w:tcPr>
            <w:tcW w:w="2977" w:type="dxa"/>
            <w:vAlign w:val="center"/>
          </w:tcPr>
          <w:p w14:paraId="18B9E732" w14:textId="5280A030"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Dense(32, ReLU)</w:t>
            </w:r>
          </w:p>
        </w:tc>
        <w:tc>
          <w:tcPr>
            <w:tcW w:w="5182" w:type="dxa"/>
            <w:vAlign w:val="center"/>
          </w:tcPr>
          <w:p w14:paraId="2EE73884" w14:textId="2A67719E"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 xml:space="preserve">32 </w:t>
            </w:r>
            <w:r w:rsidRPr="009D2D9E">
              <w:rPr>
                <w:rFonts w:ascii="Times New Roman" w:eastAsia="標楷體" w:hAnsi="Times New Roman"/>
                <w:bCs/>
                <w:sz w:val="28"/>
                <w:szCs w:val="28"/>
              </w:rPr>
              <w:t>個神經元，學習扁平化特徵之間的複雜組合</w:t>
            </w:r>
            <w:r w:rsidR="0002532D">
              <w:rPr>
                <w:rFonts w:ascii="Times New Roman" w:eastAsia="標楷體" w:hAnsi="Times New Roman" w:hint="eastAsia"/>
                <w:bCs/>
                <w:sz w:val="28"/>
                <w:szCs w:val="28"/>
              </w:rPr>
              <w:t>。</w:t>
            </w:r>
          </w:p>
        </w:tc>
      </w:tr>
      <w:tr w:rsidR="00826E2D" w14:paraId="4FC481BA" w14:textId="77777777" w:rsidTr="0002532D">
        <w:tc>
          <w:tcPr>
            <w:tcW w:w="2977" w:type="dxa"/>
            <w:vAlign w:val="center"/>
          </w:tcPr>
          <w:p w14:paraId="1A1CFCF8" w14:textId="080255C3"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Dropout(0.15)</w:t>
            </w:r>
          </w:p>
        </w:tc>
        <w:tc>
          <w:tcPr>
            <w:tcW w:w="5182" w:type="dxa"/>
            <w:vAlign w:val="center"/>
          </w:tcPr>
          <w:p w14:paraId="6521764E" w14:textId="5D7E7C42"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訓練期間隨機丟棄</w:t>
            </w:r>
            <w:r w:rsidRPr="009D2D9E">
              <w:rPr>
                <w:rFonts w:ascii="Times New Roman" w:eastAsia="標楷體" w:hAnsi="Times New Roman"/>
                <w:bCs/>
                <w:sz w:val="28"/>
                <w:szCs w:val="28"/>
              </w:rPr>
              <w:t>15%</w:t>
            </w:r>
            <w:r w:rsidRPr="009D2D9E">
              <w:rPr>
                <w:rFonts w:ascii="Times New Roman" w:eastAsia="標楷體" w:hAnsi="Times New Roman"/>
                <w:bCs/>
                <w:sz w:val="28"/>
                <w:szCs w:val="28"/>
              </w:rPr>
              <w:t>的節點，防止過擬合</w:t>
            </w:r>
            <w:r w:rsidR="0002532D">
              <w:rPr>
                <w:rFonts w:ascii="Times New Roman" w:eastAsia="標楷體" w:hAnsi="Times New Roman" w:hint="eastAsia"/>
                <w:bCs/>
                <w:sz w:val="28"/>
                <w:szCs w:val="28"/>
              </w:rPr>
              <w:t>。</w:t>
            </w:r>
          </w:p>
        </w:tc>
      </w:tr>
      <w:tr w:rsidR="00826E2D" w14:paraId="45C41094" w14:textId="77777777" w:rsidTr="0002532D">
        <w:tc>
          <w:tcPr>
            <w:tcW w:w="2977" w:type="dxa"/>
            <w:vAlign w:val="center"/>
          </w:tcPr>
          <w:p w14:paraId="204D69F6" w14:textId="77777777" w:rsidR="00826E2D" w:rsidRPr="009D2D9E" w:rsidRDefault="00826E2D" w:rsidP="00826E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p>
          <w:p w14:paraId="1C7498A1" w14:textId="54E6CAF9" w:rsidR="00826E2D" w:rsidRPr="0002532D" w:rsidRDefault="00826E2D" w:rsidP="00826E2D">
            <w:pPr>
              <w:rPr>
                <w:rFonts w:ascii="Times New Roman" w:eastAsia="標楷體" w:hAnsi="Times New Roman"/>
                <w:bCs/>
                <w:sz w:val="28"/>
                <w:szCs w:val="28"/>
              </w:rPr>
            </w:pPr>
            <w:r w:rsidRPr="009D2D9E">
              <w:rPr>
                <w:rFonts w:ascii="Times New Roman" w:eastAsia="標楷體" w:hAnsi="Times New Roman"/>
                <w:bCs/>
                <w:sz w:val="28"/>
                <w:szCs w:val="28"/>
              </w:rPr>
              <w:t>(2,activation='softmax')</w:t>
            </w:r>
          </w:p>
        </w:tc>
        <w:tc>
          <w:tcPr>
            <w:tcW w:w="5182" w:type="dxa"/>
            <w:vAlign w:val="center"/>
          </w:tcPr>
          <w:p w14:paraId="401020B8" w14:textId="5871E337"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對應兩個分類</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輸出互斥的概率分佈，總和為</w:t>
            </w:r>
            <w:r w:rsidRPr="009D2D9E">
              <w:rPr>
                <w:rFonts w:ascii="Times New Roman" w:eastAsia="標楷體" w:hAnsi="Times New Roman"/>
                <w:bCs/>
                <w:sz w:val="28"/>
                <w:szCs w:val="28"/>
              </w:rPr>
              <w:t>1</w:t>
            </w:r>
            <w:r w:rsidR="0002532D">
              <w:rPr>
                <w:rFonts w:ascii="Times New Roman" w:eastAsia="標楷體" w:hAnsi="Times New Roman" w:hint="eastAsia"/>
                <w:bCs/>
                <w:sz w:val="28"/>
                <w:szCs w:val="28"/>
              </w:rPr>
              <w:t>。</w:t>
            </w:r>
          </w:p>
        </w:tc>
      </w:tr>
    </w:tbl>
    <w:p w14:paraId="710C6A16" w14:textId="1D1C2983" w:rsidR="00BB478E" w:rsidRPr="00F156E6" w:rsidRDefault="00BB478E" w:rsidP="0002532D">
      <w:pPr>
        <w:pStyle w:val="a7"/>
        <w:numPr>
          <w:ilvl w:val="0"/>
          <w:numId w:val="33"/>
        </w:numPr>
        <w:spacing w:beforeLines="100" w:before="360"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編譯</w:t>
      </w:r>
      <w:r w:rsidR="0048142B" w:rsidRPr="00F156E6">
        <w:rPr>
          <w:rFonts w:ascii="Times New Roman" w:eastAsia="標楷體" w:hAnsi="Times New Roman" w:hint="eastAsia"/>
          <w:sz w:val="28"/>
          <w:szCs w:val="28"/>
        </w:rPr>
        <w:t>模型</w:t>
      </w:r>
      <w:r w:rsidR="0030428E" w:rsidRPr="00F156E6">
        <w:rPr>
          <w:rFonts w:ascii="Times New Roman" w:eastAsia="標楷體" w:hAnsi="Times New Roman" w:hint="eastAsia"/>
          <w:sz w:val="28"/>
          <w:szCs w:val="28"/>
        </w:rPr>
        <w:t>：</w:t>
      </w:r>
    </w:p>
    <w:p w14:paraId="058BCDF4" w14:textId="512B6993" w:rsidR="00AB6883" w:rsidRPr="00C417D4" w:rsidRDefault="00AC6490"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sz w:val="28"/>
          <w:szCs w:val="28"/>
        </w:rPr>
        <w:t>使用</w:t>
      </w:r>
      <w:r w:rsidRPr="00C417D4">
        <w:rPr>
          <w:rFonts w:ascii="Times New Roman" w:eastAsia="標楷體" w:hAnsi="Times New Roman"/>
          <w:sz w:val="28"/>
          <w:szCs w:val="28"/>
        </w:rPr>
        <w:t> model.compile() </w:t>
      </w:r>
      <w:r w:rsidRPr="00C417D4">
        <w:rPr>
          <w:rFonts w:ascii="Times New Roman" w:eastAsia="標楷體" w:hAnsi="Times New Roman"/>
          <w:sz w:val="28"/>
          <w:szCs w:val="28"/>
        </w:rPr>
        <w:t>編譯模型，其中會設定最佳化器（</w:t>
      </w:r>
      <w:r w:rsidRPr="00C417D4">
        <w:rPr>
          <w:rFonts w:ascii="Times New Roman" w:eastAsia="標楷體" w:hAnsi="Times New Roman"/>
          <w:sz w:val="28"/>
          <w:szCs w:val="28"/>
        </w:rPr>
        <w:t>Optimizer</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w:t>
      </w:r>
      <w:r w:rsidRPr="00C417D4">
        <w:rPr>
          <w:rFonts w:ascii="Times New Roman" w:eastAsia="標楷體" w:hAnsi="Times New Roman"/>
          <w:sz w:val="28"/>
          <w:szCs w:val="28"/>
        </w:rPr>
        <w:t>損失函數（</w:t>
      </w:r>
      <w:r w:rsidRPr="00C417D4">
        <w:rPr>
          <w:rFonts w:ascii="Times New Roman" w:eastAsia="標楷體" w:hAnsi="Times New Roman"/>
          <w:sz w:val="28"/>
          <w:szCs w:val="28"/>
        </w:rPr>
        <w:t>Loss Function</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及</w:t>
      </w:r>
      <w:r w:rsidRPr="00C417D4">
        <w:rPr>
          <w:rFonts w:ascii="Times New Roman" w:eastAsia="標楷體" w:hAnsi="Times New Roman"/>
          <w:sz w:val="28"/>
          <w:szCs w:val="28"/>
        </w:rPr>
        <w:t>和評估指標（</w:t>
      </w:r>
      <w:r w:rsidRPr="00C417D4">
        <w:rPr>
          <w:rFonts w:ascii="Times New Roman" w:eastAsia="標楷體" w:hAnsi="Times New Roman"/>
          <w:sz w:val="28"/>
          <w:szCs w:val="28"/>
        </w:rPr>
        <w:t>Metrics</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，再進行模型訓練。</w:t>
      </w:r>
    </w:p>
    <w:p w14:paraId="77F2B79C" w14:textId="1C70FC09" w:rsidR="00AC6490" w:rsidRPr="00C61635" w:rsidRDefault="00C417D4" w:rsidP="00C61635">
      <w:pPr>
        <w:pStyle w:val="a7"/>
        <w:spacing w:after="120" w:line="480" w:lineRule="exact"/>
        <w:ind w:leftChars="250" w:left="600"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編譯</w:t>
      </w:r>
      <w:r w:rsidR="00AC6490" w:rsidRPr="00C417D4">
        <w:rPr>
          <w:rFonts w:ascii="Times New Roman" w:eastAsia="標楷體" w:hAnsi="Times New Roman" w:hint="eastAsia"/>
          <w:sz w:val="28"/>
          <w:szCs w:val="28"/>
        </w:rPr>
        <w:t>整體步驟如下</w:t>
      </w:r>
      <w:r w:rsidRPr="00C417D4">
        <w:rPr>
          <w:rFonts w:ascii="Times New Roman" w:eastAsia="標楷體" w:hAnsi="Times New Roman" w:hint="eastAsia"/>
          <w:sz w:val="28"/>
          <w:szCs w:val="28"/>
        </w:rPr>
        <w:t>三</w:t>
      </w:r>
      <w:r w:rsidR="00AC6490" w:rsidRPr="00C417D4">
        <w:rPr>
          <w:rFonts w:ascii="Times New Roman" w:eastAsia="標楷體" w:hAnsi="Times New Roman" w:hint="eastAsia"/>
          <w:sz w:val="28"/>
          <w:szCs w:val="28"/>
        </w:rPr>
        <w:t>點</w:t>
      </w:r>
      <w:r w:rsidR="00AC6490" w:rsidRPr="00C61635">
        <w:rPr>
          <w:rFonts w:ascii="Times New Roman" w:eastAsia="標楷體" w:hAnsi="Times New Roman" w:hint="eastAsia"/>
          <w:sz w:val="28"/>
          <w:szCs w:val="28"/>
        </w:rPr>
        <w:t>：</w:t>
      </w:r>
    </w:p>
    <w:p w14:paraId="69724EB7" w14:textId="1A4A56C2" w:rsidR="004454CC" w:rsidRPr="004D5790" w:rsidRDefault="00BE3F22" w:rsidP="00C61635">
      <w:pPr>
        <w:pStyle w:val="a7"/>
        <w:numPr>
          <w:ilvl w:val="0"/>
          <w:numId w:val="27"/>
        </w:numPr>
        <w:tabs>
          <w:tab w:val="left" w:pos="600"/>
        </w:tabs>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5DA54BBB" w14:textId="1F759CFD" w:rsidR="00BE3F22" w:rsidRPr="00BE3F22" w:rsidRDefault="00BE3F22" w:rsidP="003D7B9E">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24EA59AE" w14:textId="1DF120A1" w:rsidR="004454CC" w:rsidRPr="00C41385" w:rsidRDefault="00BE3F22"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41154EA1" w14:textId="16AC317C" w:rsidR="00C41385" w:rsidRPr="001D1E32" w:rsidRDefault="00C41385" w:rsidP="001D1E32">
      <w:pPr>
        <w:pStyle w:val="a7"/>
        <w:spacing w:after="120" w:line="480" w:lineRule="exact"/>
        <w:ind w:leftChars="500" w:left="1200" w:firstLineChars="200" w:firstLine="560"/>
        <w:jc w:val="both"/>
        <w:rPr>
          <w:rFonts w:ascii="Times New Roman" w:eastAsia="標楷體" w:hAnsi="Times New Roman"/>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DEE51AE" w14:textId="36821707" w:rsidR="004454CC" w:rsidRDefault="00C41385"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lastRenderedPageBreak/>
        <w:t>評估指標</w:t>
      </w:r>
      <w:r>
        <w:rPr>
          <w:rFonts w:ascii="Times New Roman" w:eastAsia="標楷體" w:hAnsi="Times New Roman" w:hint="eastAsia"/>
          <w:bCs/>
          <w:sz w:val="28"/>
          <w:szCs w:val="28"/>
        </w:rPr>
        <w:t>：</w:t>
      </w:r>
    </w:p>
    <w:p w14:paraId="14663429" w14:textId="41D75F51" w:rsidR="0030428E" w:rsidRPr="00940018" w:rsidRDefault="00A25017" w:rsidP="00C6163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3A8A5F5B" w14:textId="4CFBA577" w:rsidR="0030428E" w:rsidRPr="00F156E6"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訓練</w:t>
      </w:r>
      <w:r w:rsidRPr="00F156E6">
        <w:rPr>
          <w:rFonts w:ascii="Times New Roman" w:eastAsia="標楷體" w:hAnsi="Times New Roman" w:cs="Times New Roman" w:hint="eastAsia"/>
          <w:sz w:val="28"/>
          <w:szCs w:val="28"/>
        </w:rPr>
        <w:t>模型：</w:t>
      </w:r>
    </w:p>
    <w:p w14:paraId="6997E33D" w14:textId="68B70B81" w:rsidR="0030428E" w:rsidRPr="0030428E" w:rsidRDefault="00C417D4"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，進行模型訓練，使用</w:t>
      </w:r>
      <w:r w:rsidRPr="00C417D4">
        <w:rPr>
          <w:rFonts w:ascii="Times New Roman" w:eastAsia="標楷體" w:hAnsi="Times New Roman"/>
          <w:bCs/>
          <w:sz w:val="28"/>
          <w:szCs w:val="28"/>
        </w:rPr>
        <w:t>history</w:t>
      </w:r>
      <w:r w:rsidRPr="00C417D4">
        <w:rPr>
          <w:rFonts w:ascii="Times New Roman" w:eastAsia="標楷體" w:hAnsi="Times New Roman"/>
          <w:bCs/>
          <w:sz w:val="28"/>
          <w:szCs w:val="28"/>
        </w:rPr>
        <w:t>物件會儲存每個</w:t>
      </w:r>
      <w:r w:rsidRPr="00C417D4">
        <w:rPr>
          <w:rFonts w:ascii="Times New Roman" w:eastAsia="標楷體" w:hAnsi="Times New Roman"/>
          <w:bCs/>
          <w:sz w:val="28"/>
          <w:szCs w:val="28"/>
        </w:rPr>
        <w:t xml:space="preserve"> epoch </w:t>
      </w:r>
      <w:r w:rsidRPr="00C417D4">
        <w:rPr>
          <w:rFonts w:ascii="Times New Roman" w:eastAsia="標楷體" w:hAnsi="Times New Roman"/>
          <w:bCs/>
          <w:sz w:val="28"/>
          <w:szCs w:val="28"/>
        </w:rPr>
        <w:t>的</w:t>
      </w:r>
      <w:r w:rsidRPr="00C417D4">
        <w:rPr>
          <w:rFonts w:ascii="Times New Roman" w:eastAsia="標楷體" w:hAnsi="Times New Roman"/>
          <w:bCs/>
          <w:sz w:val="28"/>
          <w:szCs w:val="28"/>
        </w:rPr>
        <w:t xml:space="preserve"> 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accuracy</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val_accuracy</w:t>
      </w:r>
      <w:r w:rsidRPr="00C417D4">
        <w:rPr>
          <w:rFonts w:ascii="Times New Roman" w:eastAsia="標楷體" w:hAnsi="Times New Roman"/>
          <w:bCs/>
          <w:sz w:val="28"/>
          <w:szCs w:val="28"/>
        </w:rPr>
        <w:t>，可用來後續繪圖與分析訓練曲線</w:t>
      </w:r>
      <w:r w:rsidRPr="00C417D4">
        <w:rPr>
          <w:rFonts w:ascii="Times New Roman" w:eastAsia="標楷體" w:hAnsi="Times New Roman" w:hint="eastAsia"/>
          <w:bCs/>
          <w:sz w:val="28"/>
          <w:szCs w:val="28"/>
        </w:rPr>
        <w:t>；將</w:t>
      </w:r>
      <w:r w:rsidRPr="00C417D4">
        <w:rPr>
          <w:rFonts w:ascii="Times New Roman" w:eastAsia="標楷體" w:hAnsi="Times New Roman"/>
          <w:bCs/>
          <w:sz w:val="28"/>
          <w:szCs w:val="28"/>
        </w:rPr>
        <w:t>epochs</w:t>
      </w:r>
      <w:r w:rsidRPr="00C417D4">
        <w:rPr>
          <w:rFonts w:ascii="Times New Roman" w:eastAsia="標楷體" w:hAnsi="Times New Roman" w:hint="eastAsia"/>
          <w:bCs/>
          <w:sz w:val="28"/>
          <w:szCs w:val="28"/>
        </w:rPr>
        <w:t>設置</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，完整訓練</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次資料；</w:t>
      </w:r>
      <w:r w:rsidRPr="00C417D4">
        <w:rPr>
          <w:rFonts w:ascii="Times New Roman" w:eastAsia="標楷體" w:hAnsi="Times New Roman"/>
          <w:bCs/>
          <w:sz w:val="28"/>
          <w:szCs w:val="28"/>
        </w:rPr>
        <w:t>validation_data=val_batche</w:t>
      </w:r>
      <w:r w:rsidRPr="00C417D4">
        <w:rPr>
          <w:rFonts w:ascii="Times New Roman" w:eastAsia="標楷體" w:hAnsi="Times New Roman"/>
          <w:bCs/>
          <w:sz w:val="28"/>
          <w:szCs w:val="28"/>
        </w:rPr>
        <w:t>在每個</w:t>
      </w:r>
      <w:r w:rsidRPr="00C417D4">
        <w:rPr>
          <w:rFonts w:ascii="Times New Roman" w:eastAsia="標楷體" w:hAnsi="Times New Roman"/>
          <w:bCs/>
          <w:sz w:val="28"/>
          <w:szCs w:val="28"/>
        </w:rPr>
        <w:t xml:space="preserve">epoch </w:t>
      </w:r>
      <w:r w:rsidRPr="00C417D4">
        <w:rPr>
          <w:rFonts w:ascii="Times New Roman" w:eastAsia="標楷體" w:hAnsi="Times New Roman"/>
          <w:bCs/>
          <w:sz w:val="28"/>
          <w:szCs w:val="28"/>
        </w:rPr>
        <w:t>結束後，用驗證集評估模型性能，檢測是否有過擬合</w:t>
      </w:r>
      <w:r w:rsidRPr="00C417D4">
        <w:rPr>
          <w:rFonts w:ascii="Times New Roman" w:eastAsia="標楷體" w:hAnsi="Times New Roman" w:hint="eastAsia"/>
          <w:bCs/>
          <w:sz w:val="28"/>
          <w:szCs w:val="28"/>
        </w:rPr>
        <w:t>。</w:t>
      </w:r>
    </w:p>
    <w:p w14:paraId="4F090785" w14:textId="7EAC6F9E" w:rsidR="00736C63" w:rsidRDefault="00736C63" w:rsidP="00CA306D">
      <w:pPr>
        <w:pStyle w:val="3"/>
        <w:widowControl w:val="0"/>
        <w:spacing w:beforeLines="100" w:before="360" w:afterLines="50" w:after="180" w:line="240" w:lineRule="auto"/>
        <w:jc w:val="both"/>
        <w:rPr>
          <w:rFonts w:ascii="Times New Roman" w:eastAsia="標楷體" w:hAnsi="Times New Roman"/>
          <w:sz w:val="32"/>
          <w:szCs w:val="32"/>
        </w:rPr>
      </w:pPr>
      <w:bookmarkStart w:id="140" w:name="_Toc198636322"/>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2</w:t>
      </w:r>
      <w:r>
        <w:rPr>
          <w:rFonts w:ascii="Times New Roman" w:eastAsia="標楷體" w:hAnsi="Times New Roman" w:hint="eastAsia"/>
          <w:sz w:val="32"/>
          <w:szCs w:val="32"/>
        </w:rPr>
        <w:t xml:space="preserve"> </w:t>
      </w:r>
      <w:r w:rsidR="00762A2A">
        <w:rPr>
          <w:rFonts w:ascii="Times New Roman" w:eastAsia="標楷體" w:hAnsi="Times New Roman" w:hint="eastAsia"/>
          <w:sz w:val="32"/>
          <w:szCs w:val="32"/>
        </w:rPr>
        <w:t>VGG16</w:t>
      </w:r>
      <w:bookmarkEnd w:id="140"/>
    </w:p>
    <w:p w14:paraId="1E05A074" w14:textId="55DBE797" w:rsidR="008D5776" w:rsidRPr="008D5776" w:rsidRDefault="008D5776" w:rsidP="00F156E6">
      <w:pPr>
        <w:spacing w:after="120" w:line="480" w:lineRule="exact"/>
        <w:ind w:firstLineChars="200" w:firstLine="560"/>
      </w:pPr>
      <w:r w:rsidRPr="009D2D9E">
        <w:rPr>
          <w:rFonts w:ascii="Times New Roman" w:eastAsia="標楷體" w:hAnsi="Times New Roman" w:hint="eastAsia"/>
          <w:bCs/>
          <w:sz w:val="28"/>
          <w:szCs w:val="28"/>
        </w:rPr>
        <w:t>資料預處理方式與</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相同，資料集一樣依比例劃分為訓練集（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3C1F893C" w14:textId="77777777" w:rsidR="00AA26AB" w:rsidRPr="0030428E" w:rsidRDefault="00AA26AB" w:rsidP="00C164AB">
      <w:pPr>
        <w:pStyle w:val="a7"/>
        <w:numPr>
          <w:ilvl w:val="0"/>
          <w:numId w:val="34"/>
        </w:numPr>
        <w:spacing w:after="120" w:line="480" w:lineRule="exact"/>
        <w:ind w:leftChars="0" w:left="560" w:hangingChars="200" w:hanging="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模型</w:t>
      </w:r>
      <w:r w:rsidRPr="001D1E32">
        <w:rPr>
          <w:rFonts w:ascii="Times New Roman" w:eastAsia="標楷體" w:hAnsi="Times New Roman" w:cs="Times New Roman" w:hint="eastAsia"/>
          <w:sz w:val="28"/>
          <w:szCs w:val="28"/>
        </w:rPr>
        <w:t>架構</w:t>
      </w:r>
      <w:r w:rsidRPr="0030428E">
        <w:rPr>
          <w:rFonts w:ascii="Times New Roman" w:eastAsia="標楷體" w:hAnsi="Times New Roman" w:cs="Times New Roman"/>
          <w:sz w:val="28"/>
          <w:szCs w:val="28"/>
        </w:rPr>
        <w:tab/>
      </w:r>
    </w:p>
    <w:p w14:paraId="0A6A85D3" w14:textId="06AC3615" w:rsidR="009B7B4F" w:rsidRPr="0057159B" w:rsidRDefault="009B7B4F" w:rsidP="00F156E6">
      <w:pPr>
        <w:spacing w:after="120" w:line="480" w:lineRule="exact"/>
        <w:ind w:leftChars="250" w:left="600" w:firstLineChars="200" w:firstLine="560"/>
        <w:jc w:val="both"/>
        <w:rPr>
          <w:rFonts w:ascii="Times New Roman" w:eastAsia="標楷體" w:hAnsi="Times New Roman" w:cs="Arial"/>
          <w:b/>
          <w:sz w:val="28"/>
          <w:szCs w:val="28"/>
        </w:rPr>
      </w:pPr>
      <w:r w:rsidRPr="00F156E6">
        <w:rPr>
          <w:rFonts w:ascii="Times New Roman" w:eastAsia="標楷體" w:hAnsi="Times New Roman" w:hint="eastAsia"/>
          <w:bCs/>
          <w:sz w:val="28"/>
          <w:szCs w:val="28"/>
        </w:rPr>
        <w:t>表</w:t>
      </w:r>
      <w:r w:rsidR="008E4FDD" w:rsidRPr="00F156E6">
        <w:rPr>
          <w:rFonts w:ascii="Times New Roman" w:eastAsia="標楷體" w:hAnsi="Times New Roman" w:hint="eastAsia"/>
          <w:bCs/>
          <w:sz w:val="28"/>
          <w:szCs w:val="28"/>
        </w:rPr>
        <w:t>3.</w:t>
      </w:r>
      <w:r w:rsidR="00671220">
        <w:rPr>
          <w:rFonts w:ascii="Times New Roman" w:eastAsia="標楷體" w:hAnsi="Times New Roman" w:hint="eastAsia"/>
          <w:bCs/>
          <w:sz w:val="28"/>
          <w:szCs w:val="28"/>
        </w:rPr>
        <w:t>4</w:t>
      </w:r>
      <w:r w:rsidRPr="00F156E6">
        <w:rPr>
          <w:rFonts w:ascii="Times New Roman" w:eastAsia="標楷體" w:hAnsi="Times New Roman" w:hint="eastAsia"/>
          <w:bCs/>
          <w:sz w:val="28"/>
          <w:szCs w:val="28"/>
        </w:rPr>
        <w:t>為</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模型架構。</w:t>
      </w:r>
    </w:p>
    <w:p w14:paraId="4C6CE44B" w14:textId="70E642C9" w:rsidR="00671220" w:rsidRPr="00B55E65" w:rsidRDefault="00671220" w:rsidP="00671220">
      <w:pPr>
        <w:widowControl w:val="0"/>
        <w:jc w:val="center"/>
        <w:rPr>
          <w:rFonts w:ascii="Times New Roman" w:eastAsia="標楷體" w:hAnsi="Times New Roman" w:cs="Arial"/>
          <w:b/>
          <w:sz w:val="28"/>
          <w:szCs w:val="28"/>
        </w:rPr>
      </w:pPr>
      <w:bookmarkStart w:id="141" w:name="_Toc198632358"/>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4</w:t>
      </w:r>
      <w:r w:rsidRPr="00B55E65">
        <w:rPr>
          <w:rFonts w:ascii="Times New Roman" w:eastAsia="標楷體" w:hAnsi="Times New Roman" w:cs="Arial"/>
          <w:b/>
          <w:sz w:val="28"/>
          <w:szCs w:val="28"/>
        </w:rPr>
        <w:fldChar w:fldCharType="end"/>
      </w:r>
      <w:r>
        <w:rPr>
          <w:rFonts w:ascii="標楷體" w:eastAsia="標楷體" w:hAnsi="標楷體" w:cs="Arial" w:hint="eastAsia"/>
          <w:b/>
          <w:sz w:val="28"/>
          <w:szCs w:val="28"/>
        </w:rPr>
        <w:t xml:space="preserve"> </w:t>
      </w:r>
      <w:r w:rsidRPr="00B55E65">
        <w:rPr>
          <w:rFonts w:ascii="Times New Roman" w:eastAsia="標楷體" w:hAnsi="Times New Roman" w:cs="Arial" w:hint="eastAsia"/>
          <w:b/>
          <w:sz w:val="28"/>
          <w:szCs w:val="28"/>
        </w:rPr>
        <w:t>VGG16</w:t>
      </w:r>
      <w:r w:rsidRPr="00B55E65">
        <w:rPr>
          <w:rFonts w:ascii="Times New Roman" w:eastAsia="標楷體" w:hAnsi="Times New Roman" w:cs="Arial" w:hint="eastAsia"/>
          <w:b/>
          <w:sz w:val="28"/>
          <w:szCs w:val="28"/>
        </w:rPr>
        <w:t>模型架構</w:t>
      </w:r>
      <w:bookmarkEnd w:id="141"/>
    </w:p>
    <w:tbl>
      <w:tblPr>
        <w:tblStyle w:val="af0"/>
        <w:tblpPr w:leftFromText="180" w:rightFromText="180" w:vertAnchor="text" w:horzAnchor="margin" w:tblpXSpec="center" w:tblpY="41"/>
        <w:tblW w:w="8217" w:type="dxa"/>
        <w:tblLayout w:type="fixed"/>
        <w:tblLook w:val="04A0" w:firstRow="1" w:lastRow="0" w:firstColumn="1" w:lastColumn="0" w:noHBand="0" w:noVBand="1"/>
      </w:tblPr>
      <w:tblGrid>
        <w:gridCol w:w="3681"/>
        <w:gridCol w:w="4536"/>
      </w:tblGrid>
      <w:tr w:rsidR="00671220" w:rsidRPr="009D2D9E" w14:paraId="37AE3B12" w14:textId="77777777" w:rsidTr="00606111">
        <w:trPr>
          <w:trHeight w:val="567"/>
        </w:trPr>
        <w:tc>
          <w:tcPr>
            <w:tcW w:w="3681" w:type="dxa"/>
            <w:vAlign w:val="center"/>
            <w:hideMark/>
          </w:tcPr>
          <w:p w14:paraId="087EEC83"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536" w:type="dxa"/>
            <w:vAlign w:val="center"/>
            <w:hideMark/>
          </w:tcPr>
          <w:p w14:paraId="08441A36"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671220" w:rsidRPr="009D2D9E" w14:paraId="6C322054" w14:textId="77777777" w:rsidTr="00606111">
        <w:trPr>
          <w:trHeight w:val="567"/>
        </w:trPr>
        <w:tc>
          <w:tcPr>
            <w:tcW w:w="3681" w:type="dxa"/>
            <w:vAlign w:val="center"/>
            <w:hideMark/>
          </w:tcPr>
          <w:p w14:paraId="321CF6E2"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model.add(Vgg16)</w:t>
            </w:r>
          </w:p>
        </w:tc>
        <w:tc>
          <w:tcPr>
            <w:tcW w:w="4536" w:type="dxa"/>
            <w:vAlign w:val="center"/>
            <w:hideMark/>
          </w:tcPr>
          <w:p w14:paraId="1C3811AC" w14:textId="77777777" w:rsidR="00671220" w:rsidRPr="009D2D9E" w:rsidRDefault="00671220" w:rsidP="00862D47">
            <w:pPr>
              <w:spacing w:line="480" w:lineRule="exact"/>
              <w:contextualSpacing/>
              <w:rPr>
                <w:rFonts w:ascii="Times New Roman" w:eastAsia="標楷體" w:hAnsi="Times New Roman"/>
                <w:bCs/>
                <w:sz w:val="28"/>
                <w:szCs w:val="28"/>
              </w:rPr>
            </w:pPr>
            <w:r w:rsidRPr="009D2D9E">
              <w:rPr>
                <w:rFonts w:ascii="Times New Roman" w:eastAsia="標楷體" w:hAnsi="Times New Roman" w:hint="eastAsia"/>
                <w:bCs/>
                <w:sz w:val="28"/>
                <w:szCs w:val="28"/>
              </w:rPr>
              <w:t>加入預訓練</w:t>
            </w:r>
            <w:r w:rsidRPr="00F156E6">
              <w:rPr>
                <w:rFonts w:ascii="Times New Roman" w:eastAsia="標楷體" w:hAnsi="Times New Roman" w:hint="eastAsia"/>
                <w:bCs/>
                <w:sz w:val="28"/>
                <w:szCs w:val="28"/>
              </w:rPr>
              <w:t>。</w:t>
            </w:r>
          </w:p>
          <w:p w14:paraId="2E0AB798" w14:textId="77777777" w:rsidR="00671220" w:rsidRPr="009D2D9E" w:rsidRDefault="00671220" w:rsidP="00862D47">
            <w:pPr>
              <w:spacing w:line="480" w:lineRule="exact"/>
              <w:rPr>
                <w:rFonts w:ascii="Times New Roman" w:eastAsia="標楷體" w:hAnsi="Times New Roman"/>
                <w:bCs/>
                <w:sz w:val="28"/>
                <w:szCs w:val="28"/>
              </w:rPr>
            </w:pPr>
          </w:p>
        </w:tc>
      </w:tr>
      <w:tr w:rsidR="00671220" w:rsidRPr="009D2D9E" w14:paraId="29713B53" w14:textId="77777777" w:rsidTr="00606111">
        <w:trPr>
          <w:trHeight w:val="567"/>
        </w:trPr>
        <w:tc>
          <w:tcPr>
            <w:tcW w:w="3681" w:type="dxa"/>
            <w:vAlign w:val="center"/>
            <w:hideMark/>
          </w:tcPr>
          <w:p w14:paraId="5A0F15C0"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Dropout(0.25)</w:t>
            </w:r>
          </w:p>
        </w:tc>
        <w:tc>
          <w:tcPr>
            <w:tcW w:w="4536" w:type="dxa"/>
            <w:vAlign w:val="center"/>
            <w:hideMark/>
          </w:tcPr>
          <w:p w14:paraId="0FC23B7F"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隨機丟棄</w:t>
            </w:r>
            <w:r w:rsidRPr="009D2D9E">
              <w:rPr>
                <w:rFonts w:ascii="Times New Roman" w:eastAsia="標楷體" w:hAnsi="Times New Roman" w:hint="eastAsia"/>
                <w:bCs/>
                <w:sz w:val="28"/>
                <w:szCs w:val="28"/>
              </w:rPr>
              <w:t>2</w:t>
            </w:r>
            <w:r w:rsidRPr="009D2D9E">
              <w:rPr>
                <w:rFonts w:ascii="Times New Roman" w:eastAsia="標楷體" w:hAnsi="Times New Roman"/>
                <w:bCs/>
                <w:sz w:val="28"/>
                <w:szCs w:val="28"/>
              </w:rPr>
              <w:t>5%</w:t>
            </w:r>
            <w:r w:rsidRPr="009D2D9E">
              <w:rPr>
                <w:rFonts w:ascii="Times New Roman" w:eastAsia="標楷體" w:hAnsi="Times New Roman"/>
                <w:bCs/>
                <w:sz w:val="28"/>
                <w:szCs w:val="28"/>
              </w:rPr>
              <w:t>的節點，防止過擬合</w:t>
            </w:r>
            <w:r w:rsidRPr="00F156E6">
              <w:rPr>
                <w:rFonts w:ascii="Times New Roman" w:eastAsia="標楷體" w:hAnsi="Times New Roman" w:hint="eastAsia"/>
                <w:bCs/>
                <w:sz w:val="28"/>
                <w:szCs w:val="28"/>
              </w:rPr>
              <w:t>。</w:t>
            </w:r>
          </w:p>
        </w:tc>
      </w:tr>
      <w:tr w:rsidR="00671220" w:rsidRPr="009D2D9E" w14:paraId="698E95E2" w14:textId="77777777" w:rsidTr="00606111">
        <w:trPr>
          <w:trHeight w:val="567"/>
        </w:trPr>
        <w:tc>
          <w:tcPr>
            <w:tcW w:w="3681" w:type="dxa"/>
            <w:vAlign w:val="center"/>
          </w:tcPr>
          <w:p w14:paraId="77FD9DDD"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4536" w:type="dxa"/>
            <w:vAlign w:val="center"/>
          </w:tcPr>
          <w:p w14:paraId="579E28C3"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展平成一维向量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以便接在全</w:t>
            </w:r>
            <w:r w:rsidRPr="009D2D9E">
              <w:rPr>
                <w:rFonts w:ascii="Times New Roman" w:eastAsia="標楷體" w:hAnsi="Times New Roman" w:hint="eastAsia"/>
                <w:bCs/>
                <w:sz w:val="28"/>
                <w:szCs w:val="28"/>
              </w:rPr>
              <w:t>連階層</w:t>
            </w:r>
            <w:r w:rsidRPr="009D2D9E">
              <w:rPr>
                <w:rFonts w:ascii="Times New Roman" w:eastAsia="標楷體" w:hAnsi="Times New Roman"/>
                <w:bCs/>
                <w:sz w:val="28"/>
                <w:szCs w:val="28"/>
              </w:rPr>
              <w:t>上</w:t>
            </w:r>
            <w:r w:rsidRPr="00F156E6">
              <w:rPr>
                <w:rFonts w:ascii="Times New Roman" w:eastAsia="標楷體" w:hAnsi="Times New Roman" w:hint="eastAsia"/>
                <w:bCs/>
                <w:sz w:val="28"/>
                <w:szCs w:val="28"/>
              </w:rPr>
              <w:t>。</w:t>
            </w:r>
          </w:p>
        </w:tc>
      </w:tr>
      <w:tr w:rsidR="00671220" w:rsidRPr="009D2D9E" w14:paraId="21242406" w14:textId="77777777" w:rsidTr="00606111">
        <w:trPr>
          <w:trHeight w:val="567"/>
        </w:trPr>
        <w:tc>
          <w:tcPr>
            <w:tcW w:w="3681" w:type="dxa"/>
            <w:vAlign w:val="center"/>
          </w:tcPr>
          <w:p w14:paraId="1E18DF29"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r w:rsidRPr="009D2D9E">
              <w:rPr>
                <w:rFonts w:ascii="Times New Roman" w:eastAsia="標楷體" w:hAnsi="Times New Roman" w:hint="eastAsia"/>
                <w:bCs/>
                <w:sz w:val="28"/>
                <w:szCs w:val="28"/>
              </w:rPr>
              <w:t>5</w:t>
            </w:r>
            <w:r w:rsidRPr="009D2D9E">
              <w:rPr>
                <w:rFonts w:ascii="Times New Roman" w:eastAsia="標楷體" w:hAnsi="Times New Roman"/>
                <w:bCs/>
                <w:sz w:val="28"/>
                <w:szCs w:val="28"/>
              </w:rPr>
              <w:t>,activation='softmax')</w:t>
            </w:r>
          </w:p>
        </w:tc>
        <w:tc>
          <w:tcPr>
            <w:tcW w:w="4536" w:type="dxa"/>
            <w:vAlign w:val="center"/>
          </w:tcPr>
          <w:p w14:paraId="3B35FC7D"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w:t>
            </w:r>
            <w:r w:rsidRPr="009D2D9E">
              <w:rPr>
                <w:rFonts w:ascii="Times New Roman" w:eastAsia="標楷體" w:hAnsi="Times New Roman" w:hint="eastAsia"/>
                <w:bCs/>
                <w:sz w:val="28"/>
                <w:szCs w:val="28"/>
              </w:rPr>
              <w:t>五</w:t>
            </w:r>
            <w:r w:rsidRPr="009D2D9E">
              <w:rPr>
                <w:rFonts w:ascii="Times New Roman" w:eastAsia="標楷體" w:hAnsi="Times New Roman"/>
                <w:bCs/>
                <w:sz w:val="28"/>
                <w:szCs w:val="28"/>
              </w:rPr>
              <w:t>個分類</w:t>
            </w:r>
            <w:r w:rsidRPr="00F156E6">
              <w:rPr>
                <w:rFonts w:ascii="Times New Roman" w:eastAsia="標楷體" w:hAnsi="Times New Roman" w:hint="eastAsia"/>
                <w:bCs/>
                <w:sz w:val="28"/>
                <w:szCs w:val="28"/>
              </w:rPr>
              <w:t>。</w:t>
            </w:r>
          </w:p>
        </w:tc>
      </w:tr>
    </w:tbl>
    <w:p w14:paraId="26585652" w14:textId="77777777" w:rsidR="00671220" w:rsidRDefault="00671220" w:rsidP="00671220">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載入</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預訓練，去掉頂層全連階層部分，只保留卷基層和池化層作為特徵提取氣，並凍結預訓練所有層，鎖定所有層的權重，讓它們在訓練過程中保持不變</w:t>
      </w:r>
      <w:r>
        <w:rPr>
          <w:rFonts w:ascii="Times New Roman" w:eastAsia="標楷體" w:hAnsi="Times New Roman" w:hint="eastAsia"/>
          <w:bCs/>
          <w:sz w:val="28"/>
          <w:szCs w:val="28"/>
        </w:rPr>
        <w:t>。</w:t>
      </w:r>
    </w:p>
    <w:p w14:paraId="47B618BF" w14:textId="6627F7BF" w:rsidR="00AA26AB" w:rsidRPr="00671220" w:rsidRDefault="00AA26AB" w:rsidP="00671220">
      <w:pPr>
        <w:pStyle w:val="a7"/>
        <w:numPr>
          <w:ilvl w:val="0"/>
          <w:numId w:val="46"/>
        </w:numPr>
        <w:spacing w:after="120" w:line="480" w:lineRule="exact"/>
        <w:ind w:leftChars="0" w:left="560" w:hangingChars="200" w:hanging="560"/>
        <w:jc w:val="both"/>
        <w:rPr>
          <w:rFonts w:ascii="Times New Roman" w:eastAsia="標楷體" w:hAnsi="Times New Roman" w:cs="Times New Roman"/>
          <w:sz w:val="28"/>
          <w:szCs w:val="28"/>
        </w:rPr>
      </w:pPr>
      <w:r w:rsidRPr="00F156E6">
        <w:rPr>
          <w:rFonts w:ascii="Times New Roman" w:eastAsia="標楷體" w:hAnsi="Times New Roman" w:cs="Times New Roman" w:hint="eastAsia"/>
          <w:sz w:val="28"/>
          <w:szCs w:val="28"/>
        </w:rPr>
        <w:t>編譯</w:t>
      </w:r>
      <w:r w:rsidRPr="00671220">
        <w:rPr>
          <w:rFonts w:ascii="Times New Roman" w:eastAsia="標楷體" w:hAnsi="Times New Roman" w:cs="Times New Roman" w:hint="eastAsia"/>
          <w:sz w:val="28"/>
          <w:szCs w:val="28"/>
        </w:rPr>
        <w:t>模型：</w:t>
      </w:r>
    </w:p>
    <w:p w14:paraId="2FE023E4" w14:textId="2B18DCB2" w:rsidR="00AA26AB" w:rsidRPr="00F156E6" w:rsidRDefault="00AA26AB" w:rsidP="00F156E6">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bCs/>
          <w:sz w:val="28"/>
          <w:szCs w:val="28"/>
        </w:rPr>
        <w:t>使用</w:t>
      </w:r>
      <w:r w:rsidRPr="00F156E6">
        <w:rPr>
          <w:rFonts w:ascii="Times New Roman" w:eastAsia="標楷體" w:hAnsi="Times New Roman"/>
          <w:bCs/>
          <w:sz w:val="28"/>
          <w:szCs w:val="28"/>
        </w:rPr>
        <w:t> model.compile() </w:t>
      </w:r>
      <w:r w:rsidRPr="00F156E6">
        <w:rPr>
          <w:rFonts w:ascii="Times New Roman" w:eastAsia="標楷體" w:hAnsi="Times New Roman"/>
          <w:bCs/>
          <w:sz w:val="28"/>
          <w:szCs w:val="28"/>
        </w:rPr>
        <w:t>編譯模型，其中會設定最佳化器</w:t>
      </w:r>
      <w:r w:rsidR="00671220">
        <w:rPr>
          <w:rFonts w:ascii="Times New Roman" w:eastAsia="標楷體" w:hAnsi="Times New Roman" w:hint="eastAsia"/>
          <w:bCs/>
          <w:sz w:val="28"/>
          <w:szCs w:val="28"/>
        </w:rPr>
        <w:t>(</w:t>
      </w:r>
      <w:r w:rsidRPr="00F156E6">
        <w:rPr>
          <w:rFonts w:ascii="Times New Roman" w:eastAsia="標楷體" w:hAnsi="Times New Roman"/>
          <w:bCs/>
          <w:sz w:val="28"/>
          <w:szCs w:val="28"/>
        </w:rPr>
        <w:t>Optimizer</w:t>
      </w:r>
      <w:r w:rsidR="00671220">
        <w:rPr>
          <w:rFonts w:ascii="Times New Roman" w:eastAsia="標楷體" w:hAnsi="Times New Roman" w:hint="eastAsia"/>
          <w:bCs/>
          <w:sz w:val="28"/>
          <w:szCs w:val="28"/>
        </w:rPr>
        <w:t>)</w:t>
      </w:r>
      <w:r w:rsidRPr="00F156E6">
        <w:rPr>
          <w:rFonts w:ascii="Times New Roman" w:eastAsia="標楷體" w:hAnsi="Times New Roman" w:hint="eastAsia"/>
          <w:bCs/>
          <w:sz w:val="28"/>
          <w:szCs w:val="28"/>
        </w:rPr>
        <w:t>、</w:t>
      </w:r>
      <w:r w:rsidRPr="00F156E6">
        <w:rPr>
          <w:rFonts w:ascii="Times New Roman" w:eastAsia="標楷體" w:hAnsi="Times New Roman"/>
          <w:bCs/>
          <w:sz w:val="28"/>
          <w:szCs w:val="28"/>
        </w:rPr>
        <w:t>損失函數</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Loss Function</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及</w:t>
      </w:r>
      <w:r w:rsidRPr="00F156E6">
        <w:rPr>
          <w:rFonts w:ascii="Times New Roman" w:eastAsia="標楷體" w:hAnsi="Times New Roman"/>
          <w:bCs/>
          <w:sz w:val="28"/>
          <w:szCs w:val="28"/>
        </w:rPr>
        <w:t>和評估指標</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Metrics</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，再進行模型訓練。</w:t>
      </w:r>
    </w:p>
    <w:p w14:paraId="44CDA6C3" w14:textId="5D3D4E52" w:rsidR="00AA26AB" w:rsidRPr="00F156E6"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hint="eastAsia"/>
          <w:bCs/>
          <w:sz w:val="28"/>
          <w:szCs w:val="28"/>
        </w:rPr>
        <w:t>編譯整體步驟</w:t>
      </w:r>
      <w:r w:rsidR="00F847C5">
        <w:rPr>
          <w:rFonts w:ascii="Times New Roman" w:eastAsia="標楷體" w:hAnsi="Times New Roman" w:hint="eastAsia"/>
          <w:bCs/>
          <w:sz w:val="28"/>
          <w:szCs w:val="28"/>
        </w:rPr>
        <w:t>依序</w:t>
      </w:r>
      <w:r w:rsidR="00671220">
        <w:rPr>
          <w:rFonts w:ascii="Times New Roman" w:eastAsia="標楷體" w:hAnsi="Times New Roman" w:hint="eastAsia"/>
          <w:bCs/>
          <w:sz w:val="28"/>
          <w:szCs w:val="28"/>
        </w:rPr>
        <w:t>分為五</w:t>
      </w:r>
      <w:r w:rsidRPr="00F156E6">
        <w:rPr>
          <w:rFonts w:ascii="Times New Roman" w:eastAsia="標楷體" w:hAnsi="Times New Roman" w:hint="eastAsia"/>
          <w:bCs/>
          <w:sz w:val="28"/>
          <w:szCs w:val="28"/>
        </w:rPr>
        <w:t>點：</w:t>
      </w:r>
    </w:p>
    <w:p w14:paraId="208364E1" w14:textId="77777777" w:rsidR="00AA26AB" w:rsidRPr="004D5790"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6BC1BDA3" w14:textId="77777777" w:rsidR="00AA26AB" w:rsidRPr="00BE3F22" w:rsidRDefault="00AA26AB"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0295155F" w14:textId="77777777" w:rsidR="00AA26AB" w:rsidRPr="00C41385"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376E3B4A" w14:textId="30422A22" w:rsidR="00AA26AB" w:rsidRPr="00431EBF" w:rsidRDefault="00AA26AB" w:rsidP="00431EBF">
      <w:pPr>
        <w:pStyle w:val="a7"/>
        <w:spacing w:after="120" w:line="480" w:lineRule="exact"/>
        <w:ind w:leftChars="500" w:left="1200" w:firstLineChars="200" w:firstLine="560"/>
        <w:jc w:val="both"/>
        <w:rPr>
          <w:rFonts w:ascii="Times New Roman" w:eastAsia="標楷體" w:hAnsi="Times New Roman"/>
          <w:bCs/>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AE561BF" w14:textId="77777777" w:rsidR="00AA26AB"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評估指標</w:t>
      </w:r>
      <w:r>
        <w:rPr>
          <w:rFonts w:ascii="Times New Roman" w:eastAsia="標楷體" w:hAnsi="Times New Roman" w:hint="eastAsia"/>
          <w:bCs/>
          <w:sz w:val="28"/>
          <w:szCs w:val="28"/>
        </w:rPr>
        <w:t>：</w:t>
      </w:r>
    </w:p>
    <w:p w14:paraId="1B24C1F0" w14:textId="187CB588" w:rsidR="00EE2132" w:rsidRPr="00302A33" w:rsidRDefault="00302A33"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6151B3E0" w14:textId="75B59506"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class_weight</w:t>
      </w:r>
      <w:r w:rsidRPr="00357842">
        <w:rPr>
          <w:rFonts w:ascii="Times New Roman" w:eastAsia="標楷體" w:hAnsi="Times New Roman" w:hint="eastAsia"/>
          <w:sz w:val="28"/>
          <w:szCs w:val="28"/>
        </w:rPr>
        <w:t>參數：</w:t>
      </w:r>
    </w:p>
    <w:p w14:paraId="79D72751" w14:textId="1F2B53FA" w:rsidR="000E4845" w:rsidRPr="00F1166B" w:rsidRDefault="00E1768B" w:rsidP="004D36F5">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計算類別權重以對應數據不平衡</w:t>
      </w:r>
      <w:r w:rsidR="00431EBF">
        <w:rPr>
          <w:rFonts w:ascii="Times New Roman" w:eastAsia="標楷體" w:hAnsi="Times New Roman" w:hint="eastAsia"/>
          <w:sz w:val="28"/>
          <w:szCs w:val="28"/>
        </w:rPr>
        <w:t>，</w:t>
      </w:r>
      <w:r w:rsidRPr="00F1166B">
        <w:rPr>
          <w:rFonts w:ascii="Times New Roman" w:eastAsia="標楷體" w:hAnsi="Times New Roman" w:hint="eastAsia"/>
          <w:sz w:val="28"/>
          <w:szCs w:val="28"/>
        </w:rPr>
        <w:t>自動計算權重，使少數類別獲得更高的權重，緩解不平衡的問題。</w:t>
      </w:r>
    </w:p>
    <w:p w14:paraId="50A88397" w14:textId="77777777"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EarlyStopping</w:t>
      </w:r>
      <w:r w:rsidRPr="00357842">
        <w:rPr>
          <w:rFonts w:ascii="Times New Roman" w:eastAsia="標楷體" w:hAnsi="Times New Roman" w:hint="eastAsia"/>
          <w:sz w:val="28"/>
          <w:szCs w:val="28"/>
        </w:rPr>
        <w:t>參數：</w:t>
      </w:r>
    </w:p>
    <w:p w14:paraId="580AEDAA" w14:textId="2C633A05" w:rsidR="00AA26AB" w:rsidRPr="00940018" w:rsidRDefault="00EE2132" w:rsidP="00431EBF">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在訓練中，驗證準確率沒有提升的情況，會觸發早停，使在訓練結束後，呈現驗證率最高時的權重，確保模型最優狀態。</w:t>
      </w:r>
    </w:p>
    <w:p w14:paraId="79F817AF" w14:textId="77777777" w:rsidR="00AA26AB" w:rsidRPr="00C417D4" w:rsidRDefault="00AA26AB" w:rsidP="00671220">
      <w:pPr>
        <w:pStyle w:val="a7"/>
        <w:numPr>
          <w:ilvl w:val="0"/>
          <w:numId w:val="46"/>
        </w:numPr>
        <w:spacing w:after="120" w:line="480" w:lineRule="exact"/>
        <w:ind w:leftChars="0" w:left="560" w:hangingChars="200" w:hanging="560"/>
        <w:jc w:val="both"/>
        <w:rPr>
          <w:rFonts w:ascii="標楷體" w:eastAsia="標楷體" w:hAnsi="標楷體"/>
          <w:sz w:val="28"/>
          <w:szCs w:val="28"/>
        </w:rPr>
      </w:pPr>
      <w:r>
        <w:rPr>
          <w:rFonts w:ascii="Times New Roman" w:eastAsia="標楷體" w:hAnsi="Times New Roman" w:cs="Times New Roman" w:hint="eastAsia"/>
          <w:sz w:val="28"/>
          <w:szCs w:val="28"/>
        </w:rPr>
        <w:lastRenderedPageBreak/>
        <w:t>訓練模型：</w:t>
      </w:r>
    </w:p>
    <w:p w14:paraId="76ECC48F" w14:textId="7F8817A1" w:rsidR="00357842" w:rsidRPr="00357842"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w:t>
      </w:r>
      <w:r w:rsidR="00471437" w:rsidRPr="00471437">
        <w:rPr>
          <w:rFonts w:ascii="Times New Roman" w:eastAsia="標楷體" w:hAnsi="Times New Roman" w:hint="eastAsia"/>
          <w:bCs/>
          <w:sz w:val="28"/>
          <w:szCs w:val="28"/>
        </w:rPr>
        <w:t>使用</w:t>
      </w:r>
      <w:r w:rsidR="00471437" w:rsidRPr="00471437">
        <w:rPr>
          <w:rFonts w:ascii="Times New Roman" w:eastAsia="標楷體" w:hAnsi="Times New Roman"/>
          <w:bCs/>
          <w:sz w:val="28"/>
          <w:szCs w:val="28"/>
        </w:rPr>
        <w:t>hi</w:t>
      </w:r>
      <w:r w:rsidR="00471437" w:rsidRPr="009D2D9E">
        <w:rPr>
          <w:rFonts w:ascii="Times New Roman" w:eastAsia="標楷體" w:hAnsi="Times New Roman"/>
          <w:bCs/>
          <w:sz w:val="28"/>
          <w:szCs w:val="28"/>
        </w:rPr>
        <w:t>story</w:t>
      </w:r>
      <w:r w:rsidR="00471437" w:rsidRPr="009D2D9E">
        <w:rPr>
          <w:rFonts w:ascii="Times New Roman" w:eastAsia="標楷體" w:hAnsi="Times New Roman"/>
          <w:bCs/>
          <w:sz w:val="28"/>
          <w:szCs w:val="28"/>
        </w:rPr>
        <w:t>物件會儲存每個</w:t>
      </w:r>
      <w:r w:rsidR="00471437" w:rsidRPr="009D2D9E">
        <w:rPr>
          <w:rFonts w:ascii="Times New Roman" w:eastAsia="標楷體" w:hAnsi="Times New Roman"/>
          <w:bCs/>
          <w:sz w:val="28"/>
          <w:szCs w:val="28"/>
        </w:rPr>
        <w:t>epoch</w:t>
      </w:r>
      <w:r w:rsidR="00471437" w:rsidRPr="009D2D9E">
        <w:rPr>
          <w:rFonts w:ascii="Times New Roman" w:eastAsia="標楷體" w:hAnsi="Times New Roman"/>
          <w:bCs/>
          <w:sz w:val="28"/>
          <w:szCs w:val="28"/>
        </w:rPr>
        <w:t>的</w:t>
      </w:r>
      <w:r w:rsidR="00471437" w:rsidRPr="009D2D9E">
        <w:rPr>
          <w:rFonts w:ascii="Times New Roman" w:eastAsia="標楷體" w:hAnsi="Times New Roman"/>
          <w:bCs/>
          <w:sz w:val="28"/>
          <w:szCs w:val="28"/>
        </w:rPr>
        <w:t>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accuracy</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val_accuracy</w:t>
      </w:r>
      <w:r w:rsidR="00471437" w:rsidRPr="009D2D9E">
        <w:rPr>
          <w:rFonts w:ascii="Times New Roman" w:eastAsia="標楷體" w:hAnsi="Times New Roman"/>
          <w:bCs/>
          <w:sz w:val="28"/>
          <w:szCs w:val="28"/>
        </w:rPr>
        <w:t>，可用來後續繪圖與分析訓練曲線</w:t>
      </w:r>
      <w:r w:rsidR="00471437" w:rsidRPr="009D2D9E">
        <w:rPr>
          <w:rFonts w:ascii="Times New Roman" w:eastAsia="標楷體" w:hAnsi="Times New Roman" w:hint="eastAsia"/>
          <w:bCs/>
          <w:sz w:val="28"/>
          <w:szCs w:val="28"/>
        </w:rPr>
        <w:t>；將</w:t>
      </w:r>
      <w:r w:rsidR="00471437" w:rsidRPr="009D2D9E">
        <w:rPr>
          <w:rFonts w:ascii="Times New Roman" w:eastAsia="標楷體" w:hAnsi="Times New Roman"/>
          <w:bCs/>
          <w:sz w:val="28"/>
          <w:szCs w:val="28"/>
        </w:rPr>
        <w:t>epochs</w:t>
      </w:r>
      <w:r w:rsidR="00471437" w:rsidRPr="009D2D9E">
        <w:rPr>
          <w:rFonts w:ascii="Times New Roman" w:eastAsia="標楷體" w:hAnsi="Times New Roman" w:hint="eastAsia"/>
          <w:bCs/>
          <w:sz w:val="28"/>
          <w:szCs w:val="28"/>
        </w:rPr>
        <w:t>設置</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，完整訓練</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次資料；</w:t>
      </w:r>
      <w:r w:rsidR="00471437" w:rsidRPr="009D2D9E">
        <w:rPr>
          <w:rFonts w:ascii="Times New Roman" w:eastAsia="標楷體" w:hAnsi="Times New Roman"/>
          <w:bCs/>
          <w:sz w:val="28"/>
          <w:szCs w:val="28"/>
        </w:rPr>
        <w:t>validation_data=val_batche</w:t>
      </w:r>
      <w:r w:rsidR="00471437" w:rsidRPr="009D2D9E">
        <w:rPr>
          <w:rFonts w:ascii="Times New Roman" w:eastAsia="標楷體" w:hAnsi="Times New Roman"/>
          <w:bCs/>
          <w:sz w:val="28"/>
          <w:szCs w:val="28"/>
        </w:rPr>
        <w:t>在每個</w:t>
      </w:r>
      <w:r w:rsidR="00471437" w:rsidRPr="009D2D9E">
        <w:rPr>
          <w:rFonts w:ascii="Times New Roman" w:eastAsia="標楷體" w:hAnsi="Times New Roman"/>
          <w:bCs/>
          <w:sz w:val="28"/>
          <w:szCs w:val="28"/>
        </w:rPr>
        <w:t xml:space="preserve">epoch </w:t>
      </w:r>
      <w:r w:rsidR="00471437" w:rsidRPr="009D2D9E">
        <w:rPr>
          <w:rFonts w:ascii="Times New Roman" w:eastAsia="標楷體" w:hAnsi="Times New Roman"/>
          <w:bCs/>
          <w:sz w:val="28"/>
          <w:szCs w:val="28"/>
        </w:rPr>
        <w:t>結束後，用驗證集評估模型性能，檢測是否有過擬合</w:t>
      </w:r>
      <w:r w:rsidR="00471437" w:rsidRPr="009D2D9E">
        <w:rPr>
          <w:rFonts w:ascii="Times New Roman" w:eastAsia="標楷體" w:hAnsi="Times New Roman" w:hint="eastAsia"/>
          <w:bCs/>
          <w:sz w:val="28"/>
          <w:szCs w:val="28"/>
        </w:rPr>
        <w:t>。</w:t>
      </w:r>
    </w:p>
    <w:p w14:paraId="20C0C8BF" w14:textId="4BAD7F30" w:rsidR="00CE70A1" w:rsidRDefault="00CE70A1" w:rsidP="00CE70A1">
      <w:pPr>
        <w:pStyle w:val="3"/>
        <w:widowControl w:val="0"/>
        <w:spacing w:beforeLines="100" w:before="360" w:afterLines="50" w:after="180" w:line="240" w:lineRule="auto"/>
        <w:jc w:val="both"/>
        <w:rPr>
          <w:rFonts w:ascii="Times New Roman" w:eastAsia="標楷體" w:hAnsi="Times New Roman"/>
          <w:sz w:val="32"/>
          <w:szCs w:val="32"/>
        </w:rPr>
      </w:pPr>
      <w:bookmarkStart w:id="142" w:name="_Toc198636323"/>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3</w:t>
      </w:r>
      <w:r>
        <w:rPr>
          <w:rFonts w:ascii="Times New Roman" w:eastAsia="標楷體" w:hAnsi="Times New Roman" w:hint="eastAsia"/>
          <w:sz w:val="32"/>
          <w:szCs w:val="32"/>
        </w:rPr>
        <w:t xml:space="preserve"> </w:t>
      </w:r>
      <w:r w:rsidR="00D96F79" w:rsidRPr="00C476B5">
        <w:rPr>
          <w:rFonts w:ascii="Times New Roman" w:eastAsia="標楷體" w:hAnsi="Times New Roman"/>
          <w:sz w:val="32"/>
          <w:szCs w:val="32"/>
        </w:rPr>
        <w:t>ResNet50</w:t>
      </w:r>
      <w:bookmarkEnd w:id="142"/>
    </w:p>
    <w:p w14:paraId="3970258A" w14:textId="77777777" w:rsidR="00431EBF" w:rsidRDefault="00C73492" w:rsidP="004D36F5">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本研究針對糖尿病視網膜病變影像進行多分類任務，並以遷移學習（</w:t>
      </w:r>
      <w:r w:rsidRPr="009D2D9E">
        <w:rPr>
          <w:rFonts w:ascii="Times New Roman" w:eastAsia="標楷體" w:hAnsi="Times New Roman"/>
          <w:bCs/>
          <w:sz w:val="28"/>
          <w:szCs w:val="28"/>
        </w:rPr>
        <w:t>Transfer Learning</w:t>
      </w:r>
      <w:r w:rsidRPr="009D2D9E">
        <w:rPr>
          <w:rFonts w:ascii="Times New Roman" w:eastAsia="標楷體" w:hAnsi="Times New Roman"/>
          <w:bCs/>
          <w:sz w:val="28"/>
          <w:szCs w:val="28"/>
        </w:rPr>
        <w:t>）方法為核心，採用</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預訓練模型進行特徵提取與訓練</w:t>
      </w:r>
      <w:r w:rsidR="00431EBF">
        <w:rPr>
          <w:rFonts w:ascii="Times New Roman" w:eastAsia="標楷體" w:hAnsi="Times New Roman" w:hint="eastAsia"/>
          <w:bCs/>
          <w:sz w:val="28"/>
          <w:szCs w:val="28"/>
        </w:rPr>
        <w:t>，</w:t>
      </w:r>
      <w:r w:rsidR="00431EBF" w:rsidRPr="009D2D9E">
        <w:rPr>
          <w:rFonts w:ascii="Times New Roman" w:eastAsia="標楷體" w:hAnsi="Times New Roman"/>
          <w:bCs/>
          <w:sz w:val="28"/>
          <w:szCs w:val="28"/>
        </w:rPr>
        <w:t>流程如</w:t>
      </w:r>
      <w:r w:rsidR="00431EBF" w:rsidRPr="0064120B">
        <w:rPr>
          <w:rFonts w:ascii="Times New Roman" w:eastAsia="標楷體" w:hAnsi="Times New Roman"/>
          <w:sz w:val="28"/>
          <w:szCs w:val="28"/>
        </w:rPr>
        <w:t>圖</w:t>
      </w:r>
      <w:r w:rsidR="00431EBF" w:rsidRPr="0064120B">
        <w:rPr>
          <w:rFonts w:ascii="Times New Roman" w:eastAsia="標楷體" w:hAnsi="Times New Roman" w:hint="eastAsia"/>
          <w:bCs/>
          <w:sz w:val="28"/>
          <w:szCs w:val="28"/>
        </w:rPr>
        <w:t>3.5</w:t>
      </w:r>
      <w:r w:rsidR="00431EBF" w:rsidRPr="009D2D9E">
        <w:rPr>
          <w:rFonts w:ascii="Times New Roman" w:eastAsia="標楷體" w:hAnsi="Times New Roman"/>
          <w:bCs/>
          <w:sz w:val="28"/>
          <w:szCs w:val="28"/>
        </w:rPr>
        <w:t>所示。</w:t>
      </w:r>
    </w:p>
    <w:p w14:paraId="43003183" w14:textId="77777777" w:rsidR="00431EBF" w:rsidRDefault="00431EBF" w:rsidP="00431EBF">
      <w:pPr>
        <w:keepNext/>
        <w:spacing w:beforeLines="100" w:before="360"/>
        <w:jc w:val="center"/>
      </w:pPr>
      <w:r w:rsidRPr="00C90F81">
        <w:rPr>
          <w:rFonts w:ascii="Times New Roman" w:eastAsia="標楷體" w:hAnsi="Times New Roman" w:hint="eastAsia"/>
          <w:noProof/>
          <w:sz w:val="28"/>
          <w:szCs w:val="28"/>
        </w:rPr>
        <w:lastRenderedPageBreak/>
        <w:drawing>
          <wp:inline distT="0" distB="0" distL="0" distR="0" wp14:anchorId="1590E05F" wp14:editId="71FC4C63">
            <wp:extent cx="4611370" cy="7900933"/>
            <wp:effectExtent l="0" t="0" r="0" b="5080"/>
            <wp:docPr id="1653536747" name="圖片 1" descr="一張含有 文字, 圖表, 字型,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6747" name="圖片 1" descr="一張含有 文字, 圖表, 字型, 方案 的圖片&#10;&#10;AI 產生的內容可能不正確。"/>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1370" cy="7900933"/>
                    </a:xfrm>
                    <a:prstGeom prst="rect">
                      <a:avLst/>
                    </a:prstGeom>
                  </pic:spPr>
                </pic:pic>
              </a:graphicData>
            </a:graphic>
          </wp:inline>
        </w:drawing>
      </w:r>
    </w:p>
    <w:p w14:paraId="1A532192" w14:textId="7B8E8F4E" w:rsidR="00C73492" w:rsidRPr="00431EBF" w:rsidRDefault="00431EBF" w:rsidP="00431EBF">
      <w:pPr>
        <w:pStyle w:val="af8"/>
        <w:widowControl w:val="0"/>
        <w:spacing w:afterLines="100" w:after="360"/>
        <w:jc w:val="center"/>
        <w:rPr>
          <w:rFonts w:ascii="Times New Roman" w:eastAsia="標楷體" w:hAnsi="Times New Roman" w:cs="Times New Roman"/>
          <w:b/>
          <w:sz w:val="28"/>
          <w:szCs w:val="28"/>
        </w:rPr>
      </w:pPr>
      <w:bookmarkStart w:id="143" w:name="_Toc198631231"/>
      <w:r w:rsidRPr="00B55E65">
        <w:rPr>
          <w:rFonts w:ascii="Times New Roman" w:eastAsia="標楷體" w:hAnsi="Times New Roman" w:cs="Times New Roman" w:hint="eastAsia"/>
          <w:b/>
          <w:sz w:val="28"/>
          <w:szCs w:val="28"/>
        </w:rPr>
        <w:t>圖</w:t>
      </w:r>
      <w:r w:rsidRPr="00B55E65">
        <w:rPr>
          <w:rFonts w:ascii="Times New Roman" w:eastAsia="標楷體" w:hAnsi="Times New Roman" w:cs="Times New Roman" w:hint="eastAsia"/>
          <w:b/>
          <w:sz w:val="28"/>
          <w:szCs w:val="28"/>
        </w:rPr>
        <w:t xml:space="preserve"> 3.</w:t>
      </w:r>
      <w:r w:rsidRPr="00B55E65">
        <w:rPr>
          <w:rFonts w:ascii="Times New Roman" w:eastAsia="標楷體" w:hAnsi="Times New Roman" w:cs="Times New Roman"/>
          <w:b/>
          <w:sz w:val="28"/>
          <w:szCs w:val="28"/>
        </w:rPr>
        <w:fldChar w:fldCharType="begin"/>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hint="eastAsia"/>
          <w:b/>
          <w:sz w:val="28"/>
          <w:szCs w:val="28"/>
        </w:rPr>
        <w:instrText xml:space="preserve">SEQ </w:instrText>
      </w:r>
      <w:r w:rsidRPr="00B55E65">
        <w:rPr>
          <w:rFonts w:ascii="Times New Roman" w:eastAsia="標楷體" w:hAnsi="Times New Roman" w:cs="Times New Roman" w:hint="eastAsia"/>
          <w:b/>
          <w:sz w:val="28"/>
          <w:szCs w:val="28"/>
        </w:rPr>
        <w:instrText>圖</w:instrText>
      </w:r>
      <w:r w:rsidRPr="00B55E65">
        <w:rPr>
          <w:rFonts w:ascii="Times New Roman" w:eastAsia="標楷體" w:hAnsi="Times New Roman" w:cs="Times New Roman" w:hint="eastAsia"/>
          <w:b/>
          <w:sz w:val="28"/>
          <w:szCs w:val="28"/>
        </w:rPr>
        <w:instrText>_3. \* ARABIC</w:instrText>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5</w:t>
      </w:r>
      <w:r w:rsidRPr="00B55E65">
        <w:rPr>
          <w:rFonts w:ascii="Times New Roman" w:eastAsia="標楷體" w:hAnsi="Times New Roman" w:cs="Times New Roman"/>
          <w:b/>
          <w:sz w:val="28"/>
          <w:szCs w:val="28"/>
        </w:rPr>
        <w:fldChar w:fldCharType="end"/>
      </w:r>
      <w:r w:rsidR="00FA094D">
        <w:rPr>
          <w:rFonts w:ascii="標楷體" w:eastAsia="標楷體" w:hAnsi="標楷體" w:cs="Times New Roman" w:hint="eastAsia"/>
          <w:b/>
          <w:sz w:val="28"/>
          <w:szCs w:val="28"/>
        </w:rPr>
        <w:t xml:space="preserve"> </w:t>
      </w:r>
      <w:r w:rsidRPr="00B55E65">
        <w:rPr>
          <w:rFonts w:ascii="Times New Roman" w:eastAsia="標楷體" w:hAnsi="Times New Roman" w:cs="Times New Roman" w:hint="eastAsia"/>
          <w:b/>
          <w:sz w:val="28"/>
          <w:szCs w:val="28"/>
        </w:rPr>
        <w:t>ResNet50</w:t>
      </w:r>
      <w:r w:rsidRPr="00B55E65">
        <w:rPr>
          <w:rFonts w:ascii="Times New Roman" w:eastAsia="標楷體" w:hAnsi="Times New Roman" w:cs="Times New Roman" w:hint="eastAsia"/>
          <w:b/>
          <w:sz w:val="28"/>
          <w:szCs w:val="28"/>
        </w:rPr>
        <w:t>模型實作流程圖</w:t>
      </w:r>
      <w:bookmarkEnd w:id="143"/>
    </w:p>
    <w:p w14:paraId="023B91AB"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將原始眼底影像資料載入系統，並透過</w:t>
      </w:r>
      <w:r w:rsidRPr="009D2D9E">
        <w:rPr>
          <w:rFonts w:ascii="Times New Roman" w:eastAsia="標楷體" w:hAnsi="Times New Roman"/>
          <w:bCs/>
          <w:sz w:val="28"/>
          <w:szCs w:val="28"/>
        </w:rPr>
        <w:t xml:space="preserve"> ImageDataGenerator </w:t>
      </w:r>
      <w:r w:rsidRPr="009D2D9E">
        <w:rPr>
          <w:rFonts w:ascii="Times New Roman" w:eastAsia="標楷體" w:hAnsi="Times New Roman"/>
          <w:bCs/>
          <w:sz w:val="28"/>
          <w:szCs w:val="28"/>
        </w:rPr>
        <w:t>工具進行前處理，包含影像正規化（</w:t>
      </w:r>
      <w:r w:rsidRPr="009D2D9E">
        <w:rPr>
          <w:rFonts w:ascii="Times New Roman" w:eastAsia="標楷體" w:hAnsi="Times New Roman"/>
          <w:bCs/>
          <w:sz w:val="28"/>
          <w:szCs w:val="28"/>
        </w:rPr>
        <w:t>Normalization</w:t>
      </w:r>
      <w:r w:rsidRPr="009D2D9E">
        <w:rPr>
          <w:rFonts w:ascii="Times New Roman" w:eastAsia="標楷體" w:hAnsi="Times New Roman"/>
          <w:bCs/>
          <w:sz w:val="28"/>
          <w:szCs w:val="28"/>
        </w:rPr>
        <w:t>）、尺寸統一（</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）與批次大小設定（</w:t>
      </w:r>
      <w:r w:rsidRPr="009D2D9E">
        <w:rPr>
          <w:rFonts w:ascii="Times New Roman" w:eastAsia="標楷體" w:hAnsi="Times New Roman"/>
          <w:bCs/>
          <w:sz w:val="28"/>
          <w:szCs w:val="28"/>
        </w:rPr>
        <w:t>Batch size = 8</w:t>
      </w:r>
      <w:r w:rsidRPr="009D2D9E">
        <w:rPr>
          <w:rFonts w:ascii="Times New Roman" w:eastAsia="標楷體" w:hAnsi="Times New Roman"/>
          <w:bCs/>
          <w:sz w:val="28"/>
          <w:szCs w:val="28"/>
        </w:rPr>
        <w:t>）。</w:t>
      </w:r>
    </w:p>
    <w:p w14:paraId="4250065E" w14:textId="77777777" w:rsidR="00C73492"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進行資料增強處理（</w:t>
      </w:r>
      <w:r w:rsidRPr="009D2D9E">
        <w:rPr>
          <w:rFonts w:ascii="Times New Roman" w:eastAsia="標楷體" w:hAnsi="Times New Roman"/>
          <w:bCs/>
          <w:sz w:val="28"/>
          <w:szCs w:val="28"/>
        </w:rPr>
        <w:t>Data Augmentation</w:t>
      </w:r>
      <w:r w:rsidRPr="009D2D9E">
        <w:rPr>
          <w:rFonts w:ascii="Times New Roman" w:eastAsia="標楷體" w:hAnsi="Times New Roman"/>
          <w:bCs/>
          <w:sz w:val="28"/>
          <w:szCs w:val="28"/>
        </w:rPr>
        <w:t>），如水平翻轉（</w:t>
      </w:r>
      <w:r w:rsidRPr="009D2D9E">
        <w:rPr>
          <w:rFonts w:ascii="Times New Roman" w:eastAsia="標楷體" w:hAnsi="Times New Roman"/>
          <w:bCs/>
          <w:sz w:val="28"/>
          <w:szCs w:val="28"/>
        </w:rPr>
        <w:t>horizontal flip</w:t>
      </w:r>
      <w:r w:rsidRPr="009D2D9E">
        <w:rPr>
          <w:rFonts w:ascii="Times New Roman" w:eastAsia="標楷體" w:hAnsi="Times New Roman"/>
          <w:bCs/>
          <w:sz w:val="28"/>
          <w:szCs w:val="28"/>
        </w:rPr>
        <w:t>），藉此增加樣本多樣性與模型泛化能力。處理後的資料依</w:t>
      </w:r>
      <w:r w:rsidRPr="009D2D9E">
        <w:rPr>
          <w:rFonts w:ascii="Times New Roman" w:eastAsia="標楷體" w:hAnsi="Times New Roman"/>
          <w:bCs/>
          <w:sz w:val="28"/>
          <w:szCs w:val="28"/>
        </w:rPr>
        <w:t xml:space="preserve"> 8:2 </w:t>
      </w:r>
      <w:r w:rsidRPr="009D2D9E">
        <w:rPr>
          <w:rFonts w:ascii="Times New Roman" w:eastAsia="標楷體" w:hAnsi="Times New Roman"/>
          <w:bCs/>
          <w:sz w:val="28"/>
          <w:szCs w:val="28"/>
        </w:rPr>
        <w:t>比例劃分為訓練集（</w:t>
      </w:r>
      <w:r w:rsidRPr="009D2D9E">
        <w:rPr>
          <w:rFonts w:ascii="Times New Roman" w:eastAsia="標楷體" w:hAnsi="Times New Roman"/>
          <w:bCs/>
          <w:sz w:val="28"/>
          <w:szCs w:val="28"/>
        </w:rPr>
        <w:t>80%</w:t>
      </w:r>
      <w:r w:rsidRPr="009D2D9E">
        <w:rPr>
          <w:rFonts w:ascii="Times New Roman" w:eastAsia="標楷體" w:hAnsi="Times New Roman"/>
          <w:bCs/>
          <w:sz w:val="28"/>
          <w:szCs w:val="28"/>
        </w:rPr>
        <w:t>）與驗證集（</w:t>
      </w:r>
      <w:r w:rsidRPr="009D2D9E">
        <w:rPr>
          <w:rFonts w:ascii="Times New Roman" w:eastAsia="標楷體" w:hAnsi="Times New Roman"/>
          <w:bCs/>
          <w:sz w:val="28"/>
          <w:szCs w:val="28"/>
        </w:rPr>
        <w:t>20%</w:t>
      </w:r>
      <w:r w:rsidRPr="009D2D9E">
        <w:rPr>
          <w:rFonts w:ascii="Times New Roman" w:eastAsia="標楷體" w:hAnsi="Times New Roman"/>
          <w:bCs/>
          <w:sz w:val="28"/>
          <w:szCs w:val="28"/>
        </w:rPr>
        <w:t>），作為模型的學習與調整依據。</w:t>
      </w:r>
    </w:p>
    <w:p w14:paraId="1311154D" w14:textId="754500DC" w:rsidR="00C73492" w:rsidRPr="00431EBF" w:rsidRDefault="00940018" w:rsidP="00431EB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在模型建構階段，採用已在</w:t>
      </w:r>
      <w:r w:rsidRPr="009D2D9E">
        <w:rPr>
          <w:rFonts w:ascii="Times New Roman" w:eastAsia="標楷體" w:hAnsi="Times New Roman"/>
          <w:bCs/>
          <w:sz w:val="28"/>
          <w:szCs w:val="28"/>
        </w:rPr>
        <w:t xml:space="preserve"> ImageNet </w:t>
      </w:r>
      <w:r w:rsidRPr="009D2D9E">
        <w:rPr>
          <w:rFonts w:ascii="Times New Roman" w:eastAsia="標楷體" w:hAnsi="Times New Roman"/>
          <w:bCs/>
          <w:sz w:val="28"/>
          <w:szCs w:val="28"/>
        </w:rPr>
        <w:t>上預訓練（</w:t>
      </w:r>
      <w:r w:rsidRPr="009D2D9E">
        <w:rPr>
          <w:rFonts w:ascii="Times New Roman" w:eastAsia="標楷體" w:hAnsi="Times New Roman"/>
          <w:bCs/>
          <w:sz w:val="28"/>
          <w:szCs w:val="28"/>
        </w:rPr>
        <w:t>pre-trained</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架構，並凍結底層特徵提取層，僅對頂層進行</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訓練，以適應目標資料的特性。在</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階段結束後，啟用全模型進行</w:t>
      </w:r>
      <w:r w:rsidRPr="009D2D9E">
        <w:rPr>
          <w:rFonts w:ascii="Times New Roman" w:eastAsia="標楷體" w:hAnsi="Times New Roman"/>
          <w:bCs/>
          <w:sz w:val="28"/>
          <w:szCs w:val="28"/>
        </w:rPr>
        <w:t xml:space="preserve"> Fine-tuning </w:t>
      </w:r>
      <w:r w:rsidRPr="009D2D9E">
        <w:rPr>
          <w:rFonts w:ascii="Times New Roman" w:eastAsia="標楷體" w:hAnsi="Times New Roman"/>
          <w:bCs/>
          <w:sz w:val="28"/>
          <w:szCs w:val="28"/>
        </w:rPr>
        <w:t>微調訓練，進一步提升分類效能。此遷移學習策略不僅加速收斂速度，也可藉由保留通用特徵，提升在小樣本視網膜病變資料上的表現。</w:t>
      </w:r>
    </w:p>
    <w:p w14:paraId="116AEA97"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訓練期間同時記錄訓練集與驗證集的損失（</w:t>
      </w:r>
      <w:r w:rsidRPr="009D2D9E">
        <w:rPr>
          <w:rFonts w:ascii="Times New Roman" w:eastAsia="標楷體" w:hAnsi="Times New Roman"/>
          <w:bCs/>
          <w:sz w:val="28"/>
          <w:szCs w:val="28"/>
        </w:rPr>
        <w:t>Loss</w:t>
      </w:r>
      <w:r w:rsidRPr="009D2D9E">
        <w:rPr>
          <w:rFonts w:ascii="Times New Roman" w:eastAsia="標楷體" w:hAnsi="Times New Roman"/>
          <w:bCs/>
          <w:sz w:val="28"/>
          <w:szCs w:val="28"/>
        </w:rPr>
        <w:t>）與準確率（</w:t>
      </w:r>
      <w:r w:rsidRPr="009D2D9E">
        <w:rPr>
          <w:rFonts w:ascii="Times New Roman" w:eastAsia="標楷體" w:hAnsi="Times New Roman"/>
          <w:bCs/>
          <w:sz w:val="28"/>
          <w:szCs w:val="28"/>
        </w:rPr>
        <w:t>Accuracy</w:t>
      </w:r>
      <w:r w:rsidRPr="009D2D9E">
        <w:rPr>
          <w:rFonts w:ascii="Times New Roman" w:eastAsia="標楷體" w:hAnsi="Times New Roman"/>
          <w:bCs/>
          <w:sz w:val="28"/>
          <w:szCs w:val="28"/>
        </w:rPr>
        <w:t>）變化，繪製學習曲線以觀察模型學習狀況；並對驗證資料計算並視覺化混淆矩陣（</w:t>
      </w:r>
      <w:r w:rsidRPr="009D2D9E">
        <w:rPr>
          <w:rFonts w:ascii="Times New Roman" w:eastAsia="標楷體" w:hAnsi="Times New Roman"/>
          <w:bCs/>
          <w:sz w:val="28"/>
          <w:szCs w:val="28"/>
        </w:rPr>
        <w:t>Confusion Matrix</w:t>
      </w:r>
      <w:r w:rsidRPr="009D2D9E">
        <w:rPr>
          <w:rFonts w:ascii="Times New Roman" w:eastAsia="標楷體" w:hAnsi="Times New Roman"/>
          <w:bCs/>
          <w:sz w:val="28"/>
          <w:szCs w:val="28"/>
        </w:rPr>
        <w:t>），分析各類別預測準確性與錯誤分布。</w:t>
      </w:r>
    </w:p>
    <w:p w14:paraId="4DB65E7F" w14:textId="5698ADD5"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此外，測試集資料（</w:t>
      </w:r>
      <w:r w:rsidRPr="009D2D9E">
        <w:rPr>
          <w:rFonts w:ascii="Times New Roman" w:eastAsia="標楷體" w:hAnsi="Times New Roman"/>
          <w:bCs/>
          <w:sz w:val="28"/>
          <w:szCs w:val="28"/>
        </w:rPr>
        <w:t>Test set</w:t>
      </w:r>
      <w:r w:rsidRPr="009D2D9E">
        <w:rPr>
          <w:rFonts w:ascii="Times New Roman" w:eastAsia="標楷體" w:hAnsi="Times New Roman"/>
          <w:bCs/>
          <w:sz w:val="28"/>
          <w:szCs w:val="28"/>
        </w:rPr>
        <w:t>）並不包含標籤（</w:t>
      </w:r>
      <w:r w:rsidRPr="009D2D9E">
        <w:rPr>
          <w:rFonts w:ascii="Times New Roman" w:eastAsia="標楷體" w:hAnsi="Times New Roman"/>
          <w:bCs/>
          <w:sz w:val="28"/>
          <w:szCs w:val="28"/>
        </w:rPr>
        <w:t>No labels</w:t>
      </w:r>
      <w:r w:rsidRPr="009D2D9E">
        <w:rPr>
          <w:rFonts w:ascii="Times New Roman" w:eastAsia="標楷體" w:hAnsi="Times New Roman"/>
          <w:bCs/>
          <w:sz w:val="28"/>
          <w:szCs w:val="28"/>
        </w:rPr>
        <w:t>），因此不參與模型的訓練與驗證流程。測試集僅作為最終模型推論之輸入資料，並產生預測結果。該結果將輸出為</w:t>
      </w:r>
      <w:r w:rsidRPr="009D2D9E">
        <w:rPr>
          <w:rFonts w:ascii="Times New Roman" w:eastAsia="標楷體" w:hAnsi="Times New Roman"/>
          <w:bCs/>
          <w:sz w:val="28"/>
          <w:szCs w:val="28"/>
        </w:rPr>
        <w:t xml:space="preserve"> submission.csv </w:t>
      </w:r>
      <w:r w:rsidRPr="009D2D9E">
        <w:rPr>
          <w:rFonts w:ascii="Times New Roman" w:eastAsia="標楷體" w:hAnsi="Times New Roman"/>
          <w:bCs/>
          <w:sz w:val="28"/>
          <w:szCs w:val="28"/>
        </w:rPr>
        <w:t>檔案，作為模型應用於真實未見資料時的性能評估依據。</w:t>
      </w:r>
      <w:r w:rsidR="0053015E" w:rsidRPr="009D2D9E">
        <w:rPr>
          <w:rFonts w:ascii="Times New Roman" w:eastAsia="標楷體" w:hAnsi="Times New Roman"/>
          <w:bCs/>
          <w:sz w:val="28"/>
          <w:szCs w:val="28"/>
        </w:rPr>
        <w:t>整體訓練與預測</w:t>
      </w:r>
    </w:p>
    <w:p w14:paraId="5015E884" w14:textId="1793068E"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彩色眼底圖像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bCs/>
          <w:sz w:val="28"/>
          <w:szCs w:val="28"/>
        </w:rPr>
        <w:t>ResNet50</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，並載入</w:t>
      </w:r>
      <w:r w:rsidRPr="009D2D9E">
        <w:rPr>
          <w:rFonts w:ascii="Times New Roman" w:eastAsia="標楷體" w:hAnsi="Times New Roman"/>
          <w:bCs/>
          <w:sz w:val="28"/>
          <w:szCs w:val="28"/>
        </w:rPr>
        <w:t xml:space="preserve"> ImageNet </w:t>
      </w:r>
      <w:r w:rsidRPr="009D2D9E">
        <w:rPr>
          <w:rFonts w:ascii="Times New Roman" w:eastAsia="標楷體" w:hAnsi="Times New Roman"/>
          <w:bCs/>
          <w:sz w:val="28"/>
          <w:szCs w:val="28"/>
        </w:rPr>
        <w:t>預訓練權重。</w:t>
      </w:r>
    </w:p>
    <w:p w14:paraId="59D629A0" w14:textId="77777777" w:rsidR="00431EBF"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w:t>
      </w:r>
      <w:r w:rsidRPr="009D2D9E">
        <w:rPr>
          <w:rFonts w:ascii="Times New Roman" w:eastAsia="標楷體" w:hAnsi="Times New Roman"/>
          <w:bCs/>
          <w:sz w:val="28"/>
          <w:szCs w:val="28"/>
        </w:rPr>
        <w:t xml:space="preserve"> ResNet50</w:t>
      </w:r>
      <w:r w:rsidRPr="009D2D9E">
        <w:rPr>
          <w:rFonts w:ascii="Times New Roman" w:eastAsia="標楷體" w:hAnsi="Times New Roman"/>
          <w:bCs/>
          <w:sz w:val="28"/>
          <w:szCs w:val="28"/>
        </w:rPr>
        <w:t>後方接續一層</w:t>
      </w:r>
      <w:r w:rsidRPr="009D2D9E">
        <w:rPr>
          <w:rFonts w:ascii="Times New Roman" w:eastAsia="標楷體" w:hAnsi="Times New Roman"/>
          <w:bCs/>
          <w:sz w:val="28"/>
          <w:szCs w:val="28"/>
        </w:rPr>
        <w:t xml:space="preserve"> GlobalAveragePooling2D</w:t>
      </w:r>
      <w:r w:rsidRPr="009D2D9E">
        <w:rPr>
          <w:rFonts w:ascii="Times New Roman" w:eastAsia="標楷體" w:hAnsi="Times New Roman"/>
          <w:bCs/>
          <w:sz w:val="28"/>
          <w:szCs w:val="28"/>
        </w:rPr>
        <w:t>，該層負責將最後一層特徵圖轉換為一個一維向量，進行特徵壓縮，同時保留整體語意資訊。</w:t>
      </w:r>
    </w:p>
    <w:p w14:paraId="2B584D04" w14:textId="77777777" w:rsidR="00431EBF" w:rsidRDefault="00431EBF">
      <w:pPr>
        <w:rPr>
          <w:rFonts w:ascii="Times New Roman" w:eastAsia="標楷體" w:hAnsi="Times New Roman"/>
          <w:bCs/>
          <w:sz w:val="28"/>
          <w:szCs w:val="28"/>
        </w:rPr>
      </w:pPr>
      <w:r>
        <w:rPr>
          <w:rFonts w:ascii="Times New Roman" w:eastAsia="標楷體" w:hAnsi="Times New Roman"/>
          <w:bCs/>
          <w:sz w:val="28"/>
          <w:szCs w:val="28"/>
        </w:rPr>
        <w:br w:type="page"/>
      </w:r>
    </w:p>
    <w:p w14:paraId="7385EAEA" w14:textId="0807B931"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接著加入第一層</w:t>
      </w:r>
      <w:r w:rsidRPr="009D2D9E">
        <w:rPr>
          <w:rFonts w:ascii="Times New Roman" w:eastAsia="標楷體" w:hAnsi="Times New Roman"/>
          <w:bCs/>
          <w:sz w:val="28"/>
          <w:szCs w:val="28"/>
        </w:rPr>
        <w:t xml:space="preserve"> Dropout (0.5)</w:t>
      </w:r>
      <w:r w:rsidRPr="009D2D9E">
        <w:rPr>
          <w:rFonts w:ascii="Times New Roman" w:eastAsia="標楷體" w:hAnsi="Times New Roman"/>
          <w:bCs/>
          <w:sz w:val="28"/>
          <w:szCs w:val="28"/>
        </w:rPr>
        <w:t>，隨機丟棄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緊接著為一層</w:t>
      </w:r>
      <w:r w:rsidRPr="009D2D9E">
        <w:rPr>
          <w:rFonts w:ascii="Times New Roman" w:eastAsia="標楷體" w:hAnsi="Times New Roman"/>
          <w:bCs/>
          <w:sz w:val="28"/>
          <w:szCs w:val="28"/>
        </w:rPr>
        <w:t xml:space="preserve"> Dense </w:t>
      </w:r>
      <w:r w:rsidRPr="009D2D9E">
        <w:rPr>
          <w:rFonts w:ascii="Times New Roman" w:eastAsia="標楷體" w:hAnsi="Times New Roman"/>
          <w:bCs/>
          <w:sz w:val="28"/>
          <w:szCs w:val="28"/>
        </w:rPr>
        <w:t>全連接層，包含</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個神經元並使用</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激活函數，以強化模型的非線性特徵抽取能力，再次加入</w:t>
      </w:r>
      <w:r w:rsidRPr="009D2D9E">
        <w:rPr>
          <w:rFonts w:ascii="Times New Roman" w:eastAsia="標楷體" w:hAnsi="Times New Roman"/>
          <w:bCs/>
          <w:sz w:val="28"/>
          <w:szCs w:val="28"/>
        </w:rPr>
        <w:t>Dropout(0.5)</w:t>
      </w:r>
      <w:r w:rsidRPr="009D2D9E">
        <w:rPr>
          <w:rFonts w:ascii="Times New Roman" w:eastAsia="標楷體" w:hAnsi="Times New Roman"/>
          <w:bCs/>
          <w:sz w:val="28"/>
          <w:szCs w:val="28"/>
        </w:rPr>
        <w:t>作為正規化措施。</w:t>
      </w:r>
    </w:p>
    <w:p w14:paraId="432930B2" w14:textId="44F7D816" w:rsidR="008F7090" w:rsidRPr="0064120B" w:rsidRDefault="008F7090" w:rsidP="0064120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最後，模型輸出層為一層</w:t>
      </w:r>
      <w:r w:rsidRPr="009D2D9E">
        <w:rPr>
          <w:rFonts w:ascii="Times New Roman" w:eastAsia="標楷體" w:hAnsi="Times New Roman"/>
          <w:bCs/>
          <w:sz w:val="28"/>
          <w:szCs w:val="28"/>
        </w:rPr>
        <w:t>Dense(5)</w:t>
      </w:r>
      <w:r w:rsidRPr="009D2D9E">
        <w:rPr>
          <w:rFonts w:ascii="Times New Roman" w:eastAsia="標楷體" w:hAnsi="Times New Roman"/>
          <w:bCs/>
          <w:sz w:val="28"/>
          <w:szCs w:val="28"/>
        </w:rPr>
        <w:t>全連接層，對應糖尿病視網膜病變的五個等級（</w:t>
      </w:r>
      <w:r w:rsidRPr="009D2D9E">
        <w:rPr>
          <w:rFonts w:ascii="Times New Roman" w:eastAsia="標楷體" w:hAnsi="Times New Roman"/>
          <w:bCs/>
          <w:sz w:val="28"/>
          <w:szCs w:val="28"/>
        </w:rPr>
        <w:t>0</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4</w:t>
      </w:r>
      <w:r w:rsidRPr="009D2D9E">
        <w:rPr>
          <w:rFonts w:ascii="Times New Roman" w:eastAsia="標楷體" w:hAnsi="Times New Roman"/>
          <w:bCs/>
          <w:sz w:val="28"/>
          <w:szCs w:val="28"/>
        </w:rPr>
        <w:t>），並採用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激活函數將模型輸出轉為機率分布，用以進行多分類任務的最終預測。</w:t>
      </w:r>
      <w:r w:rsidR="0048362A" w:rsidRPr="00F843B3">
        <w:rPr>
          <w:rFonts w:ascii="Times New Roman" w:eastAsia="標楷體" w:hAnsi="Times New Roman" w:cs="Arial" w:hint="eastAsia"/>
          <w:sz w:val="28"/>
          <w:szCs w:val="28"/>
        </w:rPr>
        <w:t>ResNet50</w:t>
      </w:r>
      <w:r w:rsidR="0048362A" w:rsidRPr="00F843B3">
        <w:rPr>
          <w:rFonts w:ascii="Times New Roman" w:eastAsia="標楷體" w:hAnsi="Times New Roman" w:cs="Arial" w:hint="eastAsia"/>
          <w:sz w:val="28"/>
          <w:szCs w:val="28"/>
        </w:rPr>
        <w:t>模型架構</w:t>
      </w:r>
      <w:r w:rsidR="00F843B3" w:rsidRPr="00F843B3">
        <w:rPr>
          <w:rFonts w:ascii="Times New Roman" w:eastAsia="標楷體" w:hAnsi="Times New Roman" w:cs="Arial" w:hint="eastAsia"/>
          <w:bCs/>
          <w:sz w:val="28"/>
          <w:szCs w:val="28"/>
        </w:rPr>
        <w:t>，如</w:t>
      </w:r>
      <w:r w:rsidR="00F843B3" w:rsidRPr="0064120B">
        <w:rPr>
          <w:rFonts w:ascii="Times New Roman" w:eastAsia="標楷體" w:hAnsi="Times New Roman" w:cs="Arial" w:hint="eastAsia"/>
          <w:bCs/>
          <w:sz w:val="28"/>
          <w:szCs w:val="28"/>
        </w:rPr>
        <w:t>表</w:t>
      </w:r>
      <w:r w:rsidR="00F843B3" w:rsidRPr="0064120B">
        <w:rPr>
          <w:rFonts w:ascii="Times New Roman" w:eastAsia="標楷體" w:hAnsi="Times New Roman" w:cs="Arial" w:hint="eastAsia"/>
          <w:bCs/>
          <w:sz w:val="28"/>
          <w:szCs w:val="28"/>
        </w:rPr>
        <w:t>3.</w:t>
      </w:r>
      <w:r w:rsidR="00BF5F26">
        <w:rPr>
          <w:rFonts w:ascii="Times New Roman" w:eastAsia="標楷體" w:hAnsi="Times New Roman" w:cs="Arial" w:hint="eastAsia"/>
          <w:bCs/>
          <w:sz w:val="28"/>
          <w:szCs w:val="28"/>
        </w:rPr>
        <w:t>5</w:t>
      </w:r>
      <w:r w:rsidR="00F843B3" w:rsidRPr="00F843B3">
        <w:rPr>
          <w:rFonts w:ascii="Times New Roman" w:eastAsia="標楷體" w:hAnsi="Times New Roman" w:cs="Arial" w:hint="eastAsia"/>
          <w:bCs/>
          <w:sz w:val="28"/>
          <w:szCs w:val="28"/>
        </w:rPr>
        <w:t>所示。</w:t>
      </w:r>
    </w:p>
    <w:p w14:paraId="116A7D88" w14:textId="6B6B7CFB" w:rsidR="0064120B" w:rsidRPr="0064120B" w:rsidRDefault="0064120B" w:rsidP="0064120B">
      <w:pPr>
        <w:widowControl w:val="0"/>
        <w:spacing w:beforeLines="100" w:before="360"/>
        <w:jc w:val="center"/>
        <w:rPr>
          <w:rFonts w:ascii="Times New Roman" w:eastAsia="標楷體" w:hAnsi="Times New Roman" w:cs="Arial"/>
          <w:b/>
          <w:sz w:val="28"/>
          <w:szCs w:val="28"/>
        </w:rPr>
      </w:pPr>
      <w:bookmarkStart w:id="144" w:name="_Toc198632359"/>
      <w:r w:rsidRPr="0064120B">
        <w:rPr>
          <w:rFonts w:ascii="Times New Roman" w:eastAsia="標楷體" w:hAnsi="Times New Roman" w:cs="Arial" w:hint="eastAsia"/>
          <w:b/>
          <w:sz w:val="28"/>
          <w:szCs w:val="28"/>
        </w:rPr>
        <w:t>表</w:t>
      </w:r>
      <w:r w:rsidRPr="0064120B">
        <w:rPr>
          <w:rFonts w:ascii="Times New Roman" w:eastAsia="標楷體" w:hAnsi="Times New Roman" w:cs="Arial" w:hint="eastAsia"/>
          <w:b/>
          <w:sz w:val="28"/>
          <w:szCs w:val="28"/>
        </w:rPr>
        <w:t xml:space="preserve"> 3.</w:t>
      </w:r>
      <w:r w:rsidRPr="0064120B">
        <w:rPr>
          <w:rFonts w:ascii="Times New Roman" w:eastAsia="標楷體" w:hAnsi="Times New Roman" w:cs="Arial"/>
          <w:b/>
          <w:sz w:val="28"/>
          <w:szCs w:val="28"/>
        </w:rPr>
        <w:fldChar w:fldCharType="begin"/>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hint="eastAsia"/>
          <w:b/>
          <w:sz w:val="28"/>
          <w:szCs w:val="28"/>
        </w:rPr>
        <w:instrText xml:space="preserve">SEQ </w:instrText>
      </w:r>
      <w:r w:rsidRPr="0064120B">
        <w:rPr>
          <w:rFonts w:ascii="Times New Roman" w:eastAsia="標楷體" w:hAnsi="Times New Roman" w:cs="Arial" w:hint="eastAsia"/>
          <w:b/>
          <w:sz w:val="28"/>
          <w:szCs w:val="28"/>
        </w:rPr>
        <w:instrText>表</w:instrText>
      </w:r>
      <w:r w:rsidRPr="0064120B">
        <w:rPr>
          <w:rFonts w:ascii="Times New Roman" w:eastAsia="標楷體" w:hAnsi="Times New Roman" w:cs="Arial" w:hint="eastAsia"/>
          <w:b/>
          <w:sz w:val="28"/>
          <w:szCs w:val="28"/>
        </w:rPr>
        <w:instrText>_3. \* ARABIC</w:instrText>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5</w:t>
      </w:r>
      <w:r w:rsidRPr="0064120B">
        <w:rPr>
          <w:rFonts w:ascii="Times New Roman" w:eastAsia="標楷體" w:hAnsi="Times New Roman" w:cs="Arial"/>
          <w:b/>
          <w:sz w:val="28"/>
          <w:szCs w:val="28"/>
        </w:rPr>
        <w:fldChar w:fldCharType="end"/>
      </w:r>
      <w:r w:rsidR="00FA094D">
        <w:rPr>
          <w:rFonts w:ascii="標楷體" w:eastAsia="標楷體" w:hAnsi="標楷體" w:cs="Arial" w:hint="eastAsia"/>
          <w:b/>
          <w:sz w:val="28"/>
          <w:szCs w:val="28"/>
        </w:rPr>
        <w:t xml:space="preserve"> </w:t>
      </w:r>
      <w:r w:rsidRPr="0064120B">
        <w:rPr>
          <w:rFonts w:ascii="Times New Roman" w:eastAsia="標楷體" w:hAnsi="Times New Roman" w:cs="Arial" w:hint="eastAsia"/>
          <w:b/>
          <w:sz w:val="28"/>
          <w:szCs w:val="28"/>
        </w:rPr>
        <w:t>ResNet50</w:t>
      </w:r>
      <w:r w:rsidRPr="0064120B">
        <w:rPr>
          <w:rFonts w:ascii="Times New Roman" w:eastAsia="標楷體" w:hAnsi="Times New Roman" w:cs="Arial" w:hint="eastAsia"/>
          <w:b/>
          <w:sz w:val="28"/>
          <w:szCs w:val="28"/>
        </w:rPr>
        <w:t>模型架構</w:t>
      </w:r>
      <w:bookmarkEnd w:id="144"/>
    </w:p>
    <w:tbl>
      <w:tblPr>
        <w:tblStyle w:val="af0"/>
        <w:tblW w:w="8164" w:type="dxa"/>
        <w:jc w:val="center"/>
        <w:tblLayout w:type="fixed"/>
        <w:tblLook w:val="04A0" w:firstRow="1" w:lastRow="0" w:firstColumn="1" w:lastColumn="0" w:noHBand="0" w:noVBand="1"/>
      </w:tblPr>
      <w:tblGrid>
        <w:gridCol w:w="3355"/>
        <w:gridCol w:w="4809"/>
      </w:tblGrid>
      <w:tr w:rsidR="008F7090" w:rsidRPr="009D2D9E" w14:paraId="4A911FA1" w14:textId="77777777" w:rsidTr="008620D1">
        <w:trPr>
          <w:trHeight w:val="794"/>
          <w:jc w:val="center"/>
        </w:trPr>
        <w:tc>
          <w:tcPr>
            <w:tcW w:w="3355" w:type="dxa"/>
            <w:vAlign w:val="center"/>
            <w:hideMark/>
          </w:tcPr>
          <w:p w14:paraId="1E3DF78E"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809" w:type="dxa"/>
            <w:vAlign w:val="center"/>
            <w:hideMark/>
          </w:tcPr>
          <w:p w14:paraId="4A4EC2B9"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8F7090" w:rsidRPr="009D2D9E" w14:paraId="20058F1F" w14:textId="77777777" w:rsidTr="008620D1">
        <w:trPr>
          <w:trHeight w:val="794"/>
          <w:jc w:val="center"/>
        </w:trPr>
        <w:tc>
          <w:tcPr>
            <w:tcW w:w="3355" w:type="dxa"/>
            <w:vAlign w:val="center"/>
            <w:hideMark/>
          </w:tcPr>
          <w:p w14:paraId="3C7736F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Input</w:t>
            </w:r>
          </w:p>
        </w:tc>
        <w:tc>
          <w:tcPr>
            <w:tcW w:w="4809" w:type="dxa"/>
            <w:vAlign w:val="center"/>
            <w:hideMark/>
          </w:tcPr>
          <w:p w14:paraId="44843C2E" w14:textId="184EC10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輸入尺寸為</w:t>
            </w:r>
            <w:r w:rsidRPr="009D2D9E">
              <w:rPr>
                <w:rFonts w:ascii="Times New Roman" w:eastAsia="標楷體" w:hAnsi="Times New Roman"/>
                <w:bCs/>
                <w:sz w:val="28"/>
                <w:szCs w:val="28"/>
              </w:rPr>
              <w:t>(512,512)</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眼底圖像</w:t>
            </w:r>
            <w:r w:rsidR="00431EBF" w:rsidRPr="00F843B3">
              <w:rPr>
                <w:rFonts w:ascii="Times New Roman" w:eastAsia="標楷體" w:hAnsi="Times New Roman" w:cs="Arial" w:hint="eastAsia"/>
                <w:bCs/>
                <w:sz w:val="28"/>
                <w:szCs w:val="28"/>
              </w:rPr>
              <w:t>。</w:t>
            </w:r>
          </w:p>
        </w:tc>
      </w:tr>
      <w:tr w:rsidR="008F7090" w:rsidRPr="009D2D9E" w14:paraId="61ED34B9" w14:textId="77777777" w:rsidTr="008620D1">
        <w:trPr>
          <w:trHeight w:val="794"/>
          <w:jc w:val="center"/>
        </w:trPr>
        <w:tc>
          <w:tcPr>
            <w:tcW w:w="3355" w:type="dxa"/>
            <w:vAlign w:val="center"/>
            <w:hideMark/>
          </w:tcPr>
          <w:p w14:paraId="10506D0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GlobalAveragePooling2D</w:t>
            </w:r>
          </w:p>
        </w:tc>
        <w:tc>
          <w:tcPr>
            <w:tcW w:w="4809" w:type="dxa"/>
            <w:vAlign w:val="center"/>
            <w:hideMark/>
          </w:tcPr>
          <w:p w14:paraId="7872A9E8" w14:textId="2050378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將特徵圖進行全局平均池化，壓縮為一維向量</w:t>
            </w:r>
            <w:r w:rsidR="00431EBF" w:rsidRPr="00F843B3">
              <w:rPr>
                <w:rFonts w:ascii="Times New Roman" w:eastAsia="標楷體" w:hAnsi="Times New Roman" w:cs="Arial" w:hint="eastAsia"/>
                <w:bCs/>
                <w:sz w:val="28"/>
                <w:szCs w:val="28"/>
              </w:rPr>
              <w:t>。</w:t>
            </w:r>
          </w:p>
        </w:tc>
      </w:tr>
      <w:tr w:rsidR="008F7090" w:rsidRPr="009D2D9E" w14:paraId="66695353" w14:textId="77777777" w:rsidTr="008620D1">
        <w:trPr>
          <w:trHeight w:val="794"/>
          <w:jc w:val="center"/>
        </w:trPr>
        <w:tc>
          <w:tcPr>
            <w:tcW w:w="3355" w:type="dxa"/>
            <w:vAlign w:val="center"/>
          </w:tcPr>
          <w:p w14:paraId="640C786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tcPr>
          <w:p w14:paraId="4D7396B4" w14:textId="406F3E43"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31ABAF82" w14:textId="77777777" w:rsidTr="008620D1">
        <w:trPr>
          <w:trHeight w:val="794"/>
          <w:jc w:val="center"/>
        </w:trPr>
        <w:tc>
          <w:tcPr>
            <w:tcW w:w="3355" w:type="dxa"/>
            <w:vAlign w:val="center"/>
            <w:hideMark/>
          </w:tcPr>
          <w:p w14:paraId="71AE927B"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Dense(2048, ReLU)</w:t>
            </w:r>
          </w:p>
        </w:tc>
        <w:tc>
          <w:tcPr>
            <w:tcW w:w="4809" w:type="dxa"/>
            <w:vAlign w:val="center"/>
            <w:hideMark/>
          </w:tcPr>
          <w:p w14:paraId="51367823" w14:textId="06B472B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全連接層，具</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w:t>
            </w:r>
            <w:r w:rsidR="00431EBF" w:rsidRPr="00F843B3">
              <w:rPr>
                <w:rFonts w:ascii="Times New Roman" w:eastAsia="標楷體" w:hAnsi="Times New Roman" w:cs="Arial" w:hint="eastAsia"/>
                <w:bCs/>
                <w:sz w:val="28"/>
                <w:szCs w:val="28"/>
              </w:rPr>
              <w:t>。</w:t>
            </w:r>
          </w:p>
        </w:tc>
      </w:tr>
      <w:tr w:rsidR="008F7090" w:rsidRPr="009D2D9E" w14:paraId="6F543B88" w14:textId="77777777" w:rsidTr="008620D1">
        <w:trPr>
          <w:trHeight w:val="794"/>
          <w:jc w:val="center"/>
        </w:trPr>
        <w:tc>
          <w:tcPr>
            <w:tcW w:w="3355" w:type="dxa"/>
            <w:vAlign w:val="center"/>
            <w:hideMark/>
          </w:tcPr>
          <w:p w14:paraId="2278CB1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hideMark/>
          </w:tcPr>
          <w:p w14:paraId="0F1337E6" w14:textId="53A1E9A4"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 xml:space="preserve"> 50% </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2BB103D3" w14:textId="77777777" w:rsidTr="008620D1">
        <w:trPr>
          <w:trHeight w:val="794"/>
          <w:jc w:val="center"/>
        </w:trPr>
        <w:tc>
          <w:tcPr>
            <w:tcW w:w="3355" w:type="dxa"/>
            <w:vAlign w:val="center"/>
            <w:hideMark/>
          </w:tcPr>
          <w:p w14:paraId="0D7CCD77"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Dense(5, softmax)</w:t>
            </w:r>
          </w:p>
        </w:tc>
        <w:tc>
          <w:tcPr>
            <w:tcW w:w="4809" w:type="dxa"/>
            <w:vAlign w:val="center"/>
            <w:hideMark/>
          </w:tcPr>
          <w:p w14:paraId="07E307DB" w14:textId="058D0888"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輸出層，對應</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個</w:t>
            </w:r>
            <w:r w:rsidRPr="009D2D9E">
              <w:rPr>
                <w:rFonts w:ascii="Times New Roman" w:eastAsia="標楷體" w:hAnsi="Times New Roman"/>
                <w:bCs/>
                <w:sz w:val="28"/>
                <w:szCs w:val="28"/>
              </w:rPr>
              <w:t xml:space="preserve"> DR </w:t>
            </w:r>
            <w:r w:rsidRPr="009D2D9E">
              <w:rPr>
                <w:rFonts w:ascii="Times New Roman" w:eastAsia="標楷體" w:hAnsi="Times New Roman"/>
                <w:bCs/>
                <w:sz w:val="28"/>
                <w:szCs w:val="28"/>
              </w:rPr>
              <w:t>分類等級，採用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機率分布輸出</w:t>
            </w:r>
            <w:r w:rsidR="00431EBF" w:rsidRPr="00F843B3">
              <w:rPr>
                <w:rFonts w:ascii="Times New Roman" w:eastAsia="標楷體" w:hAnsi="Times New Roman" w:cs="Arial" w:hint="eastAsia"/>
                <w:bCs/>
                <w:sz w:val="28"/>
                <w:szCs w:val="28"/>
              </w:rPr>
              <w:t>。</w:t>
            </w:r>
          </w:p>
        </w:tc>
      </w:tr>
    </w:tbl>
    <w:p w14:paraId="65414F0D" w14:textId="77777777" w:rsidR="008620D1" w:rsidRDefault="008620D1">
      <w:pPr>
        <w:rPr>
          <w:rFonts w:ascii="Times New Roman" w:eastAsia="標楷體" w:hAnsi="Times New Roman"/>
          <w:sz w:val="28"/>
        </w:rPr>
      </w:pPr>
      <w:r>
        <w:rPr>
          <w:rFonts w:ascii="Times New Roman" w:eastAsia="標楷體" w:hAnsi="Times New Roman"/>
          <w:sz w:val="28"/>
        </w:rPr>
        <w:br w:type="page"/>
      </w:r>
    </w:p>
    <w:p w14:paraId="1DB1A41E" w14:textId="005202C7" w:rsidR="00C73492" w:rsidRPr="0064120B" w:rsidRDefault="00751326" w:rsidP="00431EBF">
      <w:pPr>
        <w:pStyle w:val="a7"/>
        <w:numPr>
          <w:ilvl w:val="0"/>
          <w:numId w:val="31"/>
        </w:numPr>
        <w:spacing w:beforeLines="100" w:before="360"/>
        <w:ind w:leftChars="0" w:left="560" w:hangingChars="200" w:hanging="560"/>
        <w:rPr>
          <w:rFonts w:ascii="Times New Roman" w:eastAsia="標楷體" w:hAnsi="Times New Roman"/>
          <w:sz w:val="28"/>
          <w:szCs w:val="28"/>
        </w:rPr>
      </w:pPr>
      <w:r w:rsidRPr="0064120B">
        <w:rPr>
          <w:rFonts w:ascii="Times New Roman" w:eastAsia="標楷體" w:hAnsi="Times New Roman" w:hint="eastAsia"/>
          <w:sz w:val="28"/>
        </w:rPr>
        <w:lastRenderedPageBreak/>
        <w:t>W</w:t>
      </w:r>
      <w:r w:rsidRPr="0064120B">
        <w:rPr>
          <w:rFonts w:ascii="Times New Roman" w:eastAsia="標楷體" w:hAnsi="Times New Roman"/>
          <w:sz w:val="28"/>
        </w:rPr>
        <w:t>arm-</w:t>
      </w:r>
      <w:r w:rsidRPr="0064120B">
        <w:rPr>
          <w:rFonts w:ascii="Times New Roman" w:eastAsia="標楷體" w:hAnsi="Times New Roman" w:hint="eastAsia"/>
          <w:sz w:val="28"/>
        </w:rPr>
        <w:t>U</w:t>
      </w:r>
      <w:r w:rsidRPr="0064120B">
        <w:rPr>
          <w:rFonts w:ascii="Times New Roman" w:eastAsia="標楷體" w:hAnsi="Times New Roman"/>
          <w:sz w:val="28"/>
        </w:rPr>
        <w:t>p</w:t>
      </w:r>
      <w:r w:rsidR="00C73492" w:rsidRPr="0064120B">
        <w:rPr>
          <w:rFonts w:ascii="Times New Roman" w:eastAsia="標楷體" w:hAnsi="Times New Roman" w:hint="eastAsia"/>
          <w:sz w:val="28"/>
          <w:szCs w:val="28"/>
        </w:rPr>
        <w:t>：</w:t>
      </w:r>
    </w:p>
    <w:p w14:paraId="773D3AD6" w14:textId="64102C4A" w:rsidR="00706FE7" w:rsidRPr="0064120B" w:rsidRDefault="00706FE7"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模型初始化後，將所有層進行凍結，以保留透過</w:t>
      </w:r>
      <w:r w:rsidRPr="0064120B">
        <w:rPr>
          <w:rFonts w:ascii="Times New Roman" w:eastAsia="標楷體" w:hAnsi="Times New Roman"/>
          <w:sz w:val="28"/>
        </w:rPr>
        <w:t xml:space="preserve"> ImageNet </w:t>
      </w:r>
      <w:r w:rsidRPr="0064120B">
        <w:rPr>
          <w:rFonts w:ascii="Times New Roman" w:eastAsia="標楷體" w:hAnsi="Times New Roman"/>
          <w:sz w:val="28"/>
        </w:rPr>
        <w:t>預訓練所學得之通用特徵。接著，選擇性地解凍模型的最後五層，允許其於</w:t>
      </w:r>
      <w:r w:rsidRPr="0064120B">
        <w:rPr>
          <w:rFonts w:ascii="Times New Roman" w:eastAsia="標楷體" w:hAnsi="Times New Roman"/>
          <w:sz w:val="28"/>
        </w:rPr>
        <w:t xml:space="preserve"> warm-up </w:t>
      </w:r>
      <w:r w:rsidRPr="0064120B">
        <w:rPr>
          <w:rFonts w:ascii="Times New Roman" w:eastAsia="標楷體" w:hAnsi="Times New Roman"/>
          <w:sz w:val="28"/>
        </w:rPr>
        <w:t>階段進行微調，可在保有預訓練特徵的同時，降低訓練初期模型不穩定的風險，提升整體訓練效能。</w:t>
      </w:r>
    </w:p>
    <w:p w14:paraId="37C6A86D" w14:textId="468317F2" w:rsidR="00C965D0" w:rsidRPr="0064120B" w:rsidRDefault="00706FE7"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本階段可分為以下四個步驟進行：</w:t>
      </w:r>
    </w:p>
    <w:p w14:paraId="4034F81D" w14:textId="7BB83AA3"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凍結</w:t>
      </w:r>
      <w:r w:rsidRPr="003336C8">
        <w:rPr>
          <w:rFonts w:ascii="Times New Roman" w:eastAsia="標楷體" w:hAnsi="Times New Roman" w:hint="eastAsia"/>
          <w:bCs/>
          <w:sz w:val="28"/>
          <w:szCs w:val="28"/>
        </w:rPr>
        <w:t>所有層</w:t>
      </w:r>
      <w:r w:rsidRPr="003336C8">
        <w:rPr>
          <w:rFonts w:ascii="Times New Roman" w:eastAsia="標楷體" w:hAnsi="Times New Roman"/>
          <w:bCs/>
          <w:sz w:val="28"/>
          <w:szCs w:val="28"/>
        </w:rPr>
        <w:t>與部分解凍</w:t>
      </w:r>
      <w:r w:rsidR="00C965D0" w:rsidRPr="003336C8">
        <w:rPr>
          <w:rFonts w:ascii="Times New Roman" w:eastAsia="標楷體" w:hAnsi="Times New Roman" w:hint="eastAsia"/>
          <w:bCs/>
          <w:sz w:val="28"/>
          <w:szCs w:val="28"/>
        </w:rPr>
        <w:t>：</w:t>
      </w:r>
    </w:p>
    <w:p w14:paraId="4B1F547E" w14:textId="77777777"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模型初始化後，先將所有層凍結，以保留預訓練的</w:t>
      </w:r>
      <w:r w:rsidRPr="003336C8">
        <w:rPr>
          <w:rFonts w:ascii="Times New Roman" w:eastAsia="標楷體" w:hAnsi="Times New Roman"/>
          <w:sz w:val="28"/>
          <w:szCs w:val="28"/>
        </w:rPr>
        <w:t xml:space="preserve">ImageNet </w:t>
      </w:r>
      <w:r w:rsidRPr="003336C8">
        <w:rPr>
          <w:rFonts w:ascii="Times New Roman" w:eastAsia="標楷體" w:hAnsi="Times New Roman"/>
          <w:sz w:val="28"/>
          <w:szCs w:val="28"/>
        </w:rPr>
        <w:t>特徵。接著解凍最後五層，允許其在</w:t>
      </w:r>
      <w:r w:rsidRPr="003336C8">
        <w:rPr>
          <w:rFonts w:ascii="Times New Roman" w:eastAsia="標楷體" w:hAnsi="Times New Roman"/>
          <w:sz w:val="28"/>
          <w:szCs w:val="28"/>
        </w:rPr>
        <w:t>warm-up</w:t>
      </w:r>
      <w:r w:rsidRPr="003336C8">
        <w:rPr>
          <w:rFonts w:ascii="Times New Roman" w:eastAsia="標楷體" w:hAnsi="Times New Roman"/>
          <w:sz w:val="28"/>
          <w:szCs w:val="28"/>
        </w:rPr>
        <w:t>階段微調，以適應眼底圖像特徵。</w:t>
      </w:r>
    </w:p>
    <w:p w14:paraId="0BF93C18"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編譯模型</w:t>
      </w:r>
    </w:p>
    <w:p w14:paraId="738321C8" w14:textId="45141BE3" w:rsidR="00706FE7" w:rsidRPr="003336C8" w:rsidRDefault="003336C8"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00706FE7" w:rsidRPr="003336C8">
        <w:rPr>
          <w:rFonts w:ascii="Times New Roman" w:eastAsia="標楷體" w:hAnsi="Times New Roman" w:hint="eastAsia"/>
          <w:sz w:val="28"/>
          <w:szCs w:val="28"/>
        </w:rPr>
        <w:t>採用</w:t>
      </w:r>
      <w:r w:rsidR="00706FE7" w:rsidRPr="003336C8">
        <w:rPr>
          <w:rFonts w:ascii="Times New Roman" w:eastAsia="標楷體" w:hAnsi="Times New Roman" w:hint="eastAsia"/>
          <w:sz w:val="28"/>
          <w:szCs w:val="28"/>
        </w:rPr>
        <w:t>Adam</w:t>
      </w:r>
      <w:r w:rsidR="00706FE7" w:rsidRPr="003336C8">
        <w:rPr>
          <w:rFonts w:ascii="Times New Roman" w:eastAsia="標楷體" w:hAnsi="Times New Roman" w:hint="eastAsia"/>
          <w:sz w:val="28"/>
          <w:szCs w:val="28"/>
        </w:rPr>
        <w:t>優化器，學習率設為</w:t>
      </w:r>
      <w:r w:rsidR="00706FE7" w:rsidRPr="003336C8">
        <w:rPr>
          <w:rFonts w:ascii="Times New Roman" w:eastAsia="標楷體" w:hAnsi="Times New Roman" w:hint="eastAsia"/>
          <w:sz w:val="28"/>
          <w:szCs w:val="28"/>
        </w:rPr>
        <w:t>1e-3</w:t>
      </w:r>
      <w:r w:rsidR="00706FE7" w:rsidRPr="003336C8">
        <w:rPr>
          <w:rFonts w:ascii="Times New Roman" w:eastAsia="標楷體" w:hAnsi="Times New Roman" w:hint="eastAsia"/>
          <w:sz w:val="28"/>
          <w:szCs w:val="28"/>
        </w:rPr>
        <w:t>，損失函數為</w:t>
      </w:r>
      <w:r w:rsidR="00706FE7" w:rsidRPr="003336C8">
        <w:rPr>
          <w:rFonts w:ascii="Times New Roman" w:eastAsia="標楷體" w:hAnsi="Times New Roman" w:hint="eastAsia"/>
          <w:sz w:val="28"/>
          <w:szCs w:val="28"/>
        </w:rPr>
        <w:t>categorical_crossentoropy</w:t>
      </w:r>
      <w:r w:rsidR="00706FE7" w:rsidRPr="003336C8">
        <w:rPr>
          <w:rFonts w:ascii="Times New Roman" w:eastAsia="標楷體" w:hAnsi="Times New Roman" w:hint="eastAsia"/>
          <w:sz w:val="28"/>
          <w:szCs w:val="28"/>
        </w:rPr>
        <w:t>，評估指標為</w:t>
      </w:r>
      <w:r w:rsidR="00706FE7" w:rsidRPr="003336C8">
        <w:rPr>
          <w:rFonts w:ascii="Times New Roman" w:eastAsia="標楷體" w:hAnsi="Times New Roman" w:hint="eastAsia"/>
          <w:sz w:val="28"/>
          <w:szCs w:val="28"/>
        </w:rPr>
        <w:t>accuracy</w:t>
      </w:r>
      <w:r w:rsidR="00706FE7" w:rsidRPr="003336C8">
        <w:rPr>
          <w:rFonts w:ascii="Times New Roman" w:eastAsia="標楷體" w:hAnsi="Times New Roman" w:hint="eastAsia"/>
          <w:sz w:val="28"/>
          <w:szCs w:val="28"/>
        </w:rPr>
        <w:t>。</w:t>
      </w:r>
    </w:p>
    <w:p w14:paraId="08B3F749"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訓練設定</w:t>
      </w:r>
    </w:p>
    <w:p w14:paraId="7B226848" w14:textId="7C276040"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訓練批次</w:t>
      </w:r>
      <w:r w:rsidR="001F3C9E" w:rsidRPr="003336C8">
        <w:rPr>
          <w:rFonts w:ascii="Times New Roman" w:eastAsia="標楷體" w:hAnsi="Times New Roman"/>
          <w:bCs/>
          <w:sz w:val="28"/>
          <w:szCs w:val="28"/>
        </w:rPr>
        <w:t>batch_size</w:t>
      </w:r>
      <w:r w:rsidRPr="003336C8">
        <w:rPr>
          <w:rFonts w:ascii="Times New Roman" w:eastAsia="標楷體" w:hAnsi="Times New Roman"/>
          <w:sz w:val="28"/>
          <w:szCs w:val="28"/>
        </w:rPr>
        <w:t>大小</w:t>
      </w:r>
      <w:r w:rsidR="001F3C9E">
        <w:rPr>
          <w:rFonts w:ascii="Times New Roman" w:eastAsia="標楷體" w:hAnsi="Times New Roman" w:hint="eastAsia"/>
          <w:sz w:val="28"/>
          <w:szCs w:val="28"/>
        </w:rPr>
        <w:t>設定為</w:t>
      </w:r>
      <w:r w:rsidRPr="003336C8">
        <w:rPr>
          <w:rFonts w:ascii="Times New Roman" w:eastAsia="標楷體" w:hAnsi="Times New Roman"/>
          <w:sz w:val="28"/>
          <w:szCs w:val="28"/>
        </w:rPr>
        <w:t>8</w:t>
      </w:r>
      <w:r w:rsidRPr="003336C8">
        <w:rPr>
          <w:rFonts w:ascii="Times New Roman" w:eastAsia="標楷體" w:hAnsi="Times New Roman"/>
          <w:sz w:val="28"/>
          <w:szCs w:val="28"/>
        </w:rPr>
        <w:t>，並使用</w:t>
      </w:r>
      <w:r w:rsidRPr="003336C8">
        <w:rPr>
          <w:rFonts w:ascii="Times New Roman" w:eastAsia="標楷體" w:hAnsi="Times New Roman"/>
          <w:sz w:val="28"/>
          <w:szCs w:val="28"/>
        </w:rPr>
        <w:t xml:space="preserve"> ImageDataGenerator </w:t>
      </w:r>
      <w:r w:rsidRPr="003336C8">
        <w:rPr>
          <w:rFonts w:ascii="Times New Roman" w:eastAsia="標楷體" w:hAnsi="Times New Roman"/>
          <w:sz w:val="28"/>
          <w:szCs w:val="28"/>
        </w:rPr>
        <w:t>分出訓練與驗證資料。</w:t>
      </w:r>
      <w:r w:rsidRPr="003336C8">
        <w:rPr>
          <w:rFonts w:ascii="Times New Roman" w:eastAsia="標楷體" w:hAnsi="Times New Roman"/>
          <w:sz w:val="28"/>
          <w:szCs w:val="28"/>
        </w:rPr>
        <w:t>warm-up</w:t>
      </w:r>
      <w:r w:rsidRPr="003336C8">
        <w:rPr>
          <w:rFonts w:ascii="Times New Roman" w:eastAsia="標楷體" w:hAnsi="Times New Roman"/>
          <w:sz w:val="28"/>
          <w:szCs w:val="28"/>
        </w:rPr>
        <w:t>階段訓練輪數為</w:t>
      </w:r>
      <w:r w:rsidRPr="003336C8">
        <w:rPr>
          <w:rFonts w:ascii="Times New Roman" w:eastAsia="標楷體" w:hAnsi="Times New Roman"/>
          <w:sz w:val="28"/>
          <w:szCs w:val="28"/>
        </w:rPr>
        <w:t>2</w:t>
      </w:r>
      <w:r w:rsidRPr="003336C8">
        <w:rPr>
          <w:rFonts w:ascii="Times New Roman" w:eastAsia="標楷體" w:hAnsi="Times New Roman"/>
          <w:sz w:val="28"/>
          <w:szCs w:val="28"/>
        </w:rPr>
        <w:t>（</w:t>
      </w:r>
      <w:r w:rsidRPr="003336C8">
        <w:rPr>
          <w:rFonts w:ascii="Times New Roman" w:eastAsia="標楷體" w:hAnsi="Times New Roman"/>
          <w:bCs/>
          <w:sz w:val="28"/>
          <w:szCs w:val="28"/>
        </w:rPr>
        <w:t>warmup_epochs</w:t>
      </w:r>
      <w:r w:rsidRPr="003336C8">
        <w:rPr>
          <w:rFonts w:ascii="Times New Roman" w:eastAsia="標楷體" w:hAnsi="Times New Roman"/>
          <w:sz w:val="28"/>
          <w:szCs w:val="28"/>
        </w:rPr>
        <w:t>），每輪使用完整資料集進行訓練與驗證</w:t>
      </w:r>
      <w:r w:rsidRPr="003336C8">
        <w:rPr>
          <w:rFonts w:ascii="Times New Roman" w:eastAsia="標楷體" w:hAnsi="Times New Roman" w:hint="eastAsia"/>
          <w:sz w:val="28"/>
          <w:szCs w:val="28"/>
        </w:rPr>
        <w:t>。</w:t>
      </w:r>
    </w:p>
    <w:p w14:paraId="72079E45" w14:textId="11DA9E11"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8ACA651" w14:textId="68398442" w:rsidR="003012AC" w:rsidRPr="00431EBF" w:rsidRDefault="00706FE7" w:rsidP="00431EBF">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執行</w:t>
      </w:r>
      <w:r w:rsidRPr="003336C8">
        <w:rPr>
          <w:rFonts w:ascii="Times New Roman" w:eastAsia="標楷體" w:hAnsi="Times New Roman"/>
          <w:sz w:val="28"/>
          <w:szCs w:val="28"/>
        </w:rPr>
        <w:t xml:space="preserve"> model.fit()</w:t>
      </w:r>
      <w:r w:rsidRPr="003336C8">
        <w:rPr>
          <w:rFonts w:ascii="Times New Roman" w:eastAsia="標楷體" w:hAnsi="Times New Roman"/>
          <w:sz w:val="28"/>
          <w:szCs w:val="28"/>
        </w:rPr>
        <w:t>，僅微調模型最後幾層分類頭，以穩定收斂並為後續</w:t>
      </w:r>
      <w:r w:rsidRPr="003336C8">
        <w:rPr>
          <w:rFonts w:ascii="Times New Roman" w:eastAsia="標楷體" w:hAnsi="Times New Roman"/>
          <w:sz w:val="28"/>
          <w:szCs w:val="28"/>
        </w:rPr>
        <w:t xml:space="preserve"> fine-tuning </w:t>
      </w:r>
      <w:r w:rsidRPr="003336C8">
        <w:rPr>
          <w:rFonts w:ascii="Times New Roman" w:eastAsia="標楷體" w:hAnsi="Times New Roman"/>
          <w:sz w:val="28"/>
          <w:szCs w:val="28"/>
        </w:rPr>
        <w:t>做準備。</w:t>
      </w:r>
    </w:p>
    <w:p w14:paraId="45D8EBB4" w14:textId="77777777" w:rsidR="0087624A" w:rsidRDefault="0087624A">
      <w:pPr>
        <w:rPr>
          <w:rFonts w:ascii="Times New Roman" w:eastAsia="標楷體" w:hAnsi="Times New Roman"/>
          <w:sz w:val="28"/>
        </w:rPr>
      </w:pPr>
      <w:r>
        <w:rPr>
          <w:rFonts w:ascii="Times New Roman" w:eastAsia="標楷體" w:hAnsi="Times New Roman"/>
          <w:sz w:val="28"/>
        </w:rPr>
        <w:br w:type="page"/>
      </w:r>
    </w:p>
    <w:p w14:paraId="77A2AB5B" w14:textId="6CC4680F" w:rsidR="00C73492" w:rsidRPr="0064120B" w:rsidRDefault="00751326" w:rsidP="0064120B">
      <w:pPr>
        <w:pStyle w:val="a7"/>
        <w:numPr>
          <w:ilvl w:val="0"/>
          <w:numId w:val="31"/>
        </w:numPr>
        <w:ind w:leftChars="0" w:left="560" w:hangingChars="200" w:hanging="560"/>
        <w:rPr>
          <w:rFonts w:ascii="Times New Roman" w:eastAsia="標楷體" w:hAnsi="Times New Roman"/>
          <w:sz w:val="28"/>
        </w:rPr>
      </w:pPr>
      <w:r w:rsidRPr="0064120B">
        <w:rPr>
          <w:rFonts w:ascii="Times New Roman" w:eastAsia="標楷體" w:hAnsi="Times New Roman" w:hint="eastAsia"/>
          <w:sz w:val="28"/>
        </w:rPr>
        <w:lastRenderedPageBreak/>
        <w:t>F</w:t>
      </w:r>
      <w:r w:rsidRPr="0064120B">
        <w:rPr>
          <w:rFonts w:ascii="Times New Roman" w:eastAsia="標楷體" w:hAnsi="Times New Roman"/>
          <w:sz w:val="28"/>
        </w:rPr>
        <w:t>ine-</w:t>
      </w:r>
      <w:r w:rsidRPr="0064120B">
        <w:rPr>
          <w:rFonts w:ascii="Times New Roman" w:eastAsia="標楷體" w:hAnsi="Times New Roman" w:hint="eastAsia"/>
          <w:sz w:val="28"/>
        </w:rPr>
        <w:t>T</w:t>
      </w:r>
      <w:r w:rsidRPr="0064120B">
        <w:rPr>
          <w:rFonts w:ascii="Times New Roman" w:eastAsia="標楷體" w:hAnsi="Times New Roman"/>
          <w:sz w:val="28"/>
        </w:rPr>
        <w:t>uning</w:t>
      </w:r>
      <w:r w:rsidR="00C73492" w:rsidRPr="0064120B">
        <w:rPr>
          <w:rFonts w:ascii="Times New Roman" w:eastAsia="標楷體" w:hAnsi="Times New Roman" w:hint="eastAsia"/>
          <w:sz w:val="28"/>
        </w:rPr>
        <w:t>：</w:t>
      </w:r>
    </w:p>
    <w:p w14:paraId="1B9A9F45" w14:textId="77777777" w:rsidR="00431EBF"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完成</w:t>
      </w:r>
      <w:r w:rsidRPr="0064120B">
        <w:rPr>
          <w:rFonts w:ascii="Times New Roman" w:eastAsia="標楷體" w:hAnsi="Times New Roman"/>
          <w:sz w:val="28"/>
        </w:rPr>
        <w:t xml:space="preserve"> warm-up </w:t>
      </w:r>
      <w:r w:rsidRPr="0064120B">
        <w:rPr>
          <w:rFonts w:ascii="Times New Roman" w:eastAsia="標楷體" w:hAnsi="Times New Roman"/>
          <w:sz w:val="28"/>
        </w:rPr>
        <w:t>階段後，進入模型的完整微調（</w:t>
      </w:r>
      <w:r w:rsidRPr="0064120B">
        <w:rPr>
          <w:rFonts w:ascii="Times New Roman" w:eastAsia="標楷體" w:hAnsi="Times New Roman"/>
          <w:sz w:val="28"/>
        </w:rPr>
        <w:t>fine-tuning</w:t>
      </w:r>
      <w:r w:rsidRPr="0064120B">
        <w:rPr>
          <w:rFonts w:ascii="Times New Roman" w:eastAsia="標楷體" w:hAnsi="Times New Roman"/>
          <w:sz w:val="28"/>
        </w:rPr>
        <w:t>）階段，進一步提升模型的辨識能力與泛化表現。將整個模型的所有層皆設為可訓練狀態，以允許參數全面調整，使模型更能適應視網膜影像的特徵差異。</w:t>
      </w:r>
    </w:p>
    <w:p w14:paraId="2228D0F4" w14:textId="00BD44B0" w:rsidR="003336C8" w:rsidRPr="0064120B"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為避免過擬合與控制學習率過高所帶來的不穩定性，此階段導入</w:t>
      </w:r>
      <w:r w:rsidRPr="0064120B">
        <w:rPr>
          <w:rFonts w:ascii="Times New Roman" w:eastAsia="標楷體" w:hAnsi="Times New Roman"/>
          <w:sz w:val="28"/>
        </w:rPr>
        <w:t>EarlyStopping</w:t>
      </w:r>
      <w:r w:rsidRPr="0064120B">
        <w:rPr>
          <w:rFonts w:ascii="Times New Roman" w:eastAsia="標楷體" w:hAnsi="Times New Roman" w:hint="eastAsia"/>
          <w:sz w:val="28"/>
        </w:rPr>
        <w:t>、</w:t>
      </w:r>
      <w:r w:rsidRPr="0064120B">
        <w:rPr>
          <w:rFonts w:ascii="Times New Roman" w:eastAsia="標楷體" w:hAnsi="Times New Roman"/>
          <w:sz w:val="28"/>
        </w:rPr>
        <w:t>ReduceLROnPlateau</w:t>
      </w:r>
      <w:r w:rsidRPr="0064120B">
        <w:rPr>
          <w:rFonts w:ascii="Times New Roman" w:eastAsia="標楷體" w:hAnsi="Times New Roman"/>
          <w:sz w:val="28"/>
        </w:rPr>
        <w:t>，透過完整的訓練資料集進行</w:t>
      </w:r>
      <w:r w:rsidRPr="0064120B">
        <w:rPr>
          <w:rFonts w:ascii="Times New Roman" w:eastAsia="標楷體" w:hAnsi="Times New Roman"/>
          <w:sz w:val="28"/>
        </w:rPr>
        <w:t xml:space="preserve"> fine-tuning</w:t>
      </w:r>
      <w:r w:rsidRPr="0064120B">
        <w:rPr>
          <w:rFonts w:ascii="Times New Roman" w:eastAsia="標楷體" w:hAnsi="Times New Roman"/>
          <w:sz w:val="28"/>
        </w:rPr>
        <w:t>，其訓練步數與</w:t>
      </w:r>
      <w:r w:rsidRPr="0064120B">
        <w:rPr>
          <w:rFonts w:ascii="Times New Roman" w:eastAsia="標楷體" w:hAnsi="Times New Roman"/>
          <w:sz w:val="28"/>
        </w:rPr>
        <w:t xml:space="preserve"> warm-up </w:t>
      </w:r>
      <w:r w:rsidRPr="0064120B">
        <w:rPr>
          <w:rFonts w:ascii="Times New Roman" w:eastAsia="標楷體" w:hAnsi="Times New Roman"/>
          <w:sz w:val="28"/>
        </w:rPr>
        <w:t>階段相同，總訓練週期</w:t>
      </w:r>
      <w:r w:rsidRPr="0064120B">
        <w:rPr>
          <w:rFonts w:ascii="Times New Roman" w:eastAsia="標楷體" w:hAnsi="Times New Roman"/>
          <w:sz w:val="28"/>
        </w:rPr>
        <w:t>epoch</w:t>
      </w:r>
      <w:r w:rsidRPr="0064120B">
        <w:rPr>
          <w:rFonts w:ascii="Times New Roman" w:eastAsia="標楷體" w:hAnsi="Times New Roman"/>
          <w:sz w:val="28"/>
        </w:rPr>
        <w:t>設定為</w:t>
      </w:r>
      <w:r w:rsidRPr="0064120B">
        <w:rPr>
          <w:rFonts w:ascii="Times New Roman" w:eastAsia="標楷體" w:hAnsi="Times New Roman"/>
          <w:sz w:val="28"/>
        </w:rPr>
        <w:t xml:space="preserve"> 20</w:t>
      </w:r>
      <w:r w:rsidRPr="0064120B">
        <w:rPr>
          <w:rFonts w:ascii="Times New Roman" w:eastAsia="標楷體" w:hAnsi="Times New Roman"/>
          <w:sz w:val="28"/>
        </w:rPr>
        <w:t>，確保模型充分學習資料中的細節，強化其分類效能。</w:t>
      </w:r>
    </w:p>
    <w:p w14:paraId="12E4D817" w14:textId="7A77D8FF" w:rsidR="003336C8" w:rsidRPr="0064120B" w:rsidRDefault="003336C8"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分為以下</w:t>
      </w:r>
      <w:r w:rsidR="003012AC" w:rsidRPr="0064120B">
        <w:rPr>
          <w:rFonts w:ascii="Times New Roman" w:eastAsia="標楷體" w:hAnsi="Times New Roman" w:hint="eastAsia"/>
          <w:sz w:val="28"/>
        </w:rPr>
        <w:t>三</w:t>
      </w:r>
      <w:r w:rsidRPr="0064120B">
        <w:rPr>
          <w:rFonts w:ascii="Times New Roman" w:eastAsia="標楷體" w:hAnsi="Times New Roman"/>
          <w:sz w:val="28"/>
        </w:rPr>
        <w:t>個步驟進行：</w:t>
      </w:r>
    </w:p>
    <w:p w14:paraId="7042ADB7" w14:textId="77777777" w:rsidR="003336C8" w:rsidRPr="003336C8" w:rsidRDefault="003336C8" w:rsidP="0064120B">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訓練回調函數設定</w:t>
      </w:r>
    </w:p>
    <w:p w14:paraId="5BF10752" w14:textId="77777777" w:rsidR="0087624A" w:rsidRDefault="003336C8" w:rsidP="0087624A">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避免過擬合與學習率過高問題，使用</w:t>
      </w:r>
      <w:r w:rsidRPr="002606BE">
        <w:rPr>
          <w:rFonts w:ascii="Times New Roman" w:eastAsia="標楷體" w:hAnsi="Times New Roman"/>
          <w:sz w:val="28"/>
          <w:szCs w:val="28"/>
        </w:rPr>
        <w:t>EarlyStopping</w:t>
      </w:r>
      <w:r w:rsidRPr="0087624A">
        <w:rPr>
          <w:rFonts w:ascii="Times New Roman" w:eastAsia="標楷體" w:hAnsi="Times New Roman"/>
          <w:sz w:val="28"/>
          <w:szCs w:val="28"/>
        </w:rPr>
        <w:t>監控</w:t>
      </w:r>
      <w:r w:rsidRPr="0087624A">
        <w:rPr>
          <w:rFonts w:ascii="Times New Roman" w:eastAsia="標楷體" w:hAnsi="Times New Roman"/>
          <w:sz w:val="28"/>
          <w:szCs w:val="28"/>
        </w:rPr>
        <w:t>val_loss</w:t>
      </w:r>
      <w:r w:rsidRPr="0087624A">
        <w:rPr>
          <w:rFonts w:ascii="Times New Roman" w:eastAsia="標楷體" w:hAnsi="Times New Roman"/>
          <w:sz w:val="28"/>
          <w:szCs w:val="28"/>
        </w:rPr>
        <w:t>，若連續數輪未改善即中止訓練</w:t>
      </w:r>
      <w:r w:rsidR="0087624A">
        <w:rPr>
          <w:rFonts w:ascii="Times New Roman" w:eastAsia="標楷體" w:hAnsi="Times New Roman" w:hint="eastAsia"/>
          <w:sz w:val="28"/>
          <w:szCs w:val="28"/>
        </w:rPr>
        <w:t>；</w:t>
      </w:r>
    </w:p>
    <w:p w14:paraId="608FE37D" w14:textId="3D074BBB" w:rsidR="003336C8" w:rsidRPr="0087624A" w:rsidRDefault="0087624A" w:rsidP="0087624A">
      <w:pPr>
        <w:pStyle w:val="a7"/>
        <w:spacing w:after="120" w:line="480" w:lineRule="exact"/>
        <w:ind w:leftChars="500" w:left="1200" w:firstLineChars="200" w:firstLine="560"/>
        <w:rPr>
          <w:rFonts w:ascii="Times New Roman" w:eastAsia="標楷體" w:hAnsi="Times New Roman"/>
          <w:sz w:val="28"/>
          <w:szCs w:val="28"/>
        </w:rPr>
      </w:pPr>
      <w:r>
        <w:rPr>
          <w:rFonts w:ascii="Times New Roman" w:eastAsia="標楷體" w:hAnsi="Times New Roman" w:hint="eastAsia"/>
          <w:sz w:val="28"/>
          <w:szCs w:val="28"/>
        </w:rPr>
        <w:t>使用</w:t>
      </w:r>
      <w:r w:rsidR="003336C8" w:rsidRPr="0087624A">
        <w:rPr>
          <w:rFonts w:ascii="Times New Roman" w:eastAsia="標楷體" w:hAnsi="Times New Roman"/>
          <w:sz w:val="28"/>
          <w:szCs w:val="28"/>
        </w:rPr>
        <w:t>ReduceLROnPlateau</w:t>
      </w:r>
      <w:r>
        <w:rPr>
          <w:rFonts w:ascii="Times New Roman" w:eastAsia="標楷體" w:hAnsi="Times New Roman" w:hint="eastAsia"/>
          <w:sz w:val="28"/>
          <w:szCs w:val="28"/>
        </w:rPr>
        <w:t>，</w:t>
      </w:r>
      <w:r w:rsidR="003336C8" w:rsidRPr="0087624A">
        <w:rPr>
          <w:rFonts w:ascii="Times New Roman" w:eastAsia="標楷體" w:hAnsi="Times New Roman"/>
          <w:sz w:val="28"/>
          <w:szCs w:val="28"/>
        </w:rPr>
        <w:t>當</w:t>
      </w:r>
      <w:r w:rsidR="003336C8" w:rsidRPr="0087624A">
        <w:rPr>
          <w:rFonts w:ascii="Times New Roman" w:eastAsia="標楷體" w:hAnsi="Times New Roman"/>
          <w:sz w:val="28"/>
          <w:szCs w:val="28"/>
        </w:rPr>
        <w:t>val_loss</w:t>
      </w:r>
      <w:r w:rsidR="003336C8" w:rsidRPr="0087624A">
        <w:rPr>
          <w:rFonts w:ascii="Times New Roman" w:eastAsia="標楷體" w:hAnsi="Times New Roman"/>
          <w:sz w:val="28"/>
          <w:szCs w:val="28"/>
        </w:rPr>
        <w:t>停滯時自動降低學習率</w:t>
      </w:r>
      <w:r w:rsidR="003336C8" w:rsidRPr="0087624A">
        <w:rPr>
          <w:rFonts w:ascii="Times New Roman" w:eastAsia="標楷體" w:hAnsi="Times New Roman" w:hint="eastAsia"/>
          <w:sz w:val="28"/>
          <w:szCs w:val="28"/>
        </w:rPr>
        <w:t>。</w:t>
      </w:r>
    </w:p>
    <w:p w14:paraId="0B170A9B" w14:textId="77777777"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模型編譯</w:t>
      </w:r>
    </w:p>
    <w:p w14:paraId="0DFE87C5" w14:textId="6EC54ACF" w:rsidR="003336C8"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Pr="002606BE">
        <w:rPr>
          <w:rFonts w:ascii="Times New Roman" w:eastAsia="標楷體" w:hAnsi="Times New Roman"/>
          <w:sz w:val="28"/>
          <w:szCs w:val="28"/>
        </w:rPr>
        <w:t>使用</w:t>
      </w:r>
      <w:r w:rsidRPr="002606BE">
        <w:rPr>
          <w:rFonts w:ascii="Times New Roman" w:eastAsia="標楷體" w:hAnsi="Times New Roman"/>
          <w:sz w:val="28"/>
          <w:szCs w:val="28"/>
        </w:rPr>
        <w:t xml:space="preserve"> Adam </w:t>
      </w:r>
      <w:r w:rsidRPr="002606BE">
        <w:rPr>
          <w:rFonts w:ascii="Times New Roman" w:eastAsia="標楷體" w:hAnsi="Times New Roman"/>
          <w:sz w:val="28"/>
          <w:szCs w:val="28"/>
        </w:rPr>
        <w:t>優化器，學習率設為</w:t>
      </w:r>
      <w:r w:rsidRPr="002606BE">
        <w:rPr>
          <w:rFonts w:ascii="Times New Roman" w:eastAsia="標楷體" w:hAnsi="Times New Roman"/>
          <w:sz w:val="28"/>
          <w:szCs w:val="28"/>
        </w:rPr>
        <w:t>learning_rate</w:t>
      </w:r>
      <w:r w:rsidRPr="002606BE">
        <w:rPr>
          <w:rFonts w:ascii="Times New Roman" w:eastAsia="標楷體" w:hAnsi="Times New Roman"/>
          <w:sz w:val="28"/>
          <w:szCs w:val="28"/>
        </w:rPr>
        <w:t>（預設</w:t>
      </w:r>
      <w:r w:rsidRPr="002606BE">
        <w:rPr>
          <w:rFonts w:ascii="Times New Roman" w:eastAsia="標楷體" w:hAnsi="Times New Roman"/>
          <w:sz w:val="28"/>
          <w:szCs w:val="28"/>
        </w:rPr>
        <w:t>1e-4</w:t>
      </w:r>
      <w:r w:rsidRPr="002606BE">
        <w:rPr>
          <w:rFonts w:ascii="Times New Roman" w:eastAsia="標楷體" w:hAnsi="Times New Roman"/>
          <w:sz w:val="28"/>
          <w:szCs w:val="28"/>
        </w:rPr>
        <w:t>）。損失函數設為</w:t>
      </w:r>
      <w:r w:rsidRPr="002606BE">
        <w:rPr>
          <w:rFonts w:ascii="Times New Roman" w:eastAsia="標楷體" w:hAnsi="Times New Roman"/>
          <w:sz w:val="28"/>
          <w:szCs w:val="28"/>
        </w:rPr>
        <w:t>categorical_crossentropy</w:t>
      </w:r>
      <w:r w:rsidRPr="002606BE">
        <w:rPr>
          <w:rFonts w:ascii="Times New Roman" w:eastAsia="標楷體" w:hAnsi="Times New Roman"/>
          <w:sz w:val="28"/>
          <w:szCs w:val="28"/>
        </w:rPr>
        <w:t>。</w:t>
      </w:r>
    </w:p>
    <w:p w14:paraId="78AB5187" w14:textId="1BA74576"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4EC739E" w14:textId="3578DE7E" w:rsidR="00D55E1A"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使用完整訓練資料進行</w:t>
      </w:r>
      <w:r w:rsidRPr="002606BE">
        <w:rPr>
          <w:rFonts w:ascii="Times New Roman" w:eastAsia="標楷體" w:hAnsi="Times New Roman"/>
          <w:sz w:val="28"/>
          <w:szCs w:val="28"/>
        </w:rPr>
        <w:t xml:space="preserve"> fine-tuning</w:t>
      </w:r>
      <w:r w:rsidRPr="002606BE">
        <w:rPr>
          <w:rFonts w:ascii="Times New Roman" w:eastAsia="標楷體" w:hAnsi="Times New Roman"/>
          <w:sz w:val="28"/>
          <w:szCs w:val="28"/>
        </w:rPr>
        <w:t>，步數與</w:t>
      </w:r>
      <w:r w:rsidRPr="002606BE">
        <w:rPr>
          <w:rFonts w:ascii="Times New Roman" w:eastAsia="標楷體" w:hAnsi="Times New Roman"/>
          <w:sz w:val="28"/>
          <w:szCs w:val="28"/>
        </w:rPr>
        <w:t xml:space="preserve"> warm-up </w:t>
      </w:r>
      <w:r w:rsidRPr="002606BE">
        <w:rPr>
          <w:rFonts w:ascii="Times New Roman" w:eastAsia="標楷體" w:hAnsi="Times New Roman"/>
          <w:sz w:val="28"/>
          <w:szCs w:val="28"/>
        </w:rPr>
        <w:t>相同，並設定總訓練</w:t>
      </w:r>
      <w:r w:rsidRPr="002606BE">
        <w:rPr>
          <w:rFonts w:ascii="Times New Roman" w:eastAsia="標楷體" w:hAnsi="Times New Roman"/>
          <w:sz w:val="28"/>
          <w:szCs w:val="28"/>
        </w:rPr>
        <w:t xml:space="preserve"> epoch </w:t>
      </w:r>
      <w:r w:rsidRPr="002606BE">
        <w:rPr>
          <w:rFonts w:ascii="Times New Roman" w:eastAsia="標楷體" w:hAnsi="Times New Roman"/>
          <w:sz w:val="28"/>
          <w:szCs w:val="28"/>
        </w:rPr>
        <w:t>為</w:t>
      </w:r>
      <w:r w:rsidRPr="002606BE">
        <w:rPr>
          <w:rFonts w:ascii="Times New Roman" w:eastAsia="標楷體" w:hAnsi="Times New Roman"/>
          <w:sz w:val="28"/>
          <w:szCs w:val="28"/>
        </w:rPr>
        <w:t>20</w:t>
      </w:r>
      <w:r w:rsidRPr="002606BE">
        <w:rPr>
          <w:rFonts w:ascii="Times New Roman" w:eastAsia="標楷體" w:hAnsi="Times New Roman"/>
          <w:sz w:val="28"/>
          <w:szCs w:val="28"/>
        </w:rPr>
        <w:t>。</w:t>
      </w:r>
    </w:p>
    <w:p w14:paraId="76A3FC27" w14:textId="77777777" w:rsidR="00D5457C" w:rsidRDefault="00D5457C" w:rsidP="00D87FE4">
      <w:pPr>
        <w:spacing w:beforeLines="100" w:before="360" w:afterLines="100" w:after="360"/>
        <w:jc w:val="center"/>
        <w:outlineLvl w:val="0"/>
        <w:rPr>
          <w:rFonts w:ascii="Times New Roman" w:eastAsia="標楷體" w:hAnsi="Times New Roman"/>
          <w:b/>
          <w:sz w:val="40"/>
          <w:szCs w:val="40"/>
        </w:rPr>
        <w:sectPr w:rsidR="00D5457C" w:rsidSect="0021228E">
          <w:footerReference w:type="first" r:id="rId34"/>
          <w:pgSz w:w="11906" w:h="16838"/>
          <w:pgMar w:top="1440" w:right="1800" w:bottom="1440" w:left="1800" w:header="0" w:footer="454" w:gutter="0"/>
          <w:cols w:space="425"/>
          <w:titlePg/>
          <w:docGrid w:type="lines" w:linePitch="360"/>
        </w:sectPr>
      </w:pPr>
    </w:p>
    <w:p w14:paraId="0B678353" w14:textId="3C684741" w:rsidR="00C3339D" w:rsidRPr="006B6F75" w:rsidRDefault="003B4BF2" w:rsidP="00D87FE4">
      <w:pPr>
        <w:spacing w:beforeLines="100" w:before="360" w:afterLines="100" w:after="360"/>
        <w:jc w:val="center"/>
        <w:outlineLvl w:val="0"/>
        <w:rPr>
          <w:rFonts w:ascii="Times New Roman" w:eastAsia="標楷體" w:hAnsi="Times New Roman"/>
          <w:b/>
          <w:sz w:val="40"/>
          <w:szCs w:val="40"/>
        </w:rPr>
      </w:pPr>
      <w:bookmarkStart w:id="145" w:name="_Toc198636324"/>
      <w:r w:rsidRPr="006B6F75">
        <w:rPr>
          <w:rFonts w:ascii="Times New Roman" w:eastAsia="標楷體" w:hAnsi="Times New Roman"/>
          <w:b/>
          <w:sz w:val="40"/>
          <w:szCs w:val="40"/>
        </w:rPr>
        <w:lastRenderedPageBreak/>
        <w:t>第</w:t>
      </w:r>
      <w:r w:rsidRPr="006B6F75">
        <w:rPr>
          <w:rFonts w:ascii="Times New Roman" w:eastAsia="標楷體" w:hAnsi="Times New Roman" w:hint="eastAsia"/>
          <w:b/>
          <w:sz w:val="40"/>
          <w:szCs w:val="40"/>
        </w:rPr>
        <w:t>4</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Pr="006B6F75">
        <w:rPr>
          <w:rFonts w:ascii="Times New Roman" w:eastAsia="標楷體" w:hAnsi="Times New Roman" w:hint="eastAsia"/>
          <w:b/>
          <w:sz w:val="40"/>
          <w:szCs w:val="40"/>
        </w:rPr>
        <w:t>研</w:t>
      </w:r>
      <w:r w:rsidR="007C5983" w:rsidRPr="006B6F75">
        <w:rPr>
          <w:rFonts w:ascii="Times New Roman" w:eastAsia="標楷體" w:hAnsi="Times New Roman" w:hint="eastAsia"/>
          <w:b/>
          <w:sz w:val="40"/>
          <w:szCs w:val="40"/>
        </w:rPr>
        <w:t>究成果</w:t>
      </w:r>
      <w:bookmarkEnd w:id="145"/>
    </w:p>
    <w:p w14:paraId="65D54280" w14:textId="0F244119" w:rsidR="00DE03AF" w:rsidRPr="009D2D9E" w:rsidRDefault="00964A2F" w:rsidP="00D55E1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為了輔助眼科醫師更快速、準確地診斷患者，本研究開發了一套簡易的視網膜病變辨識系統。</w:t>
      </w:r>
    </w:p>
    <w:p w14:paraId="5611BCB2" w14:textId="190CB0D3" w:rsidR="008C198B" w:rsidRDefault="008C198B" w:rsidP="008C198B">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46" w:name="_Toc198636325"/>
      <w:r w:rsidRPr="00BA3BC7">
        <w:rPr>
          <w:rFonts w:ascii="Times New Roman" w:eastAsia="標楷體" w:hAnsi="Times New Roman" w:cs="Times New Roman" w:hint="eastAsia"/>
          <w:bCs w:val="0"/>
          <w:sz w:val="36"/>
          <w:szCs w:val="36"/>
        </w:rPr>
        <w:t>4.</w:t>
      </w:r>
      <w:r w:rsidR="00AE5F7F">
        <w:rPr>
          <w:rFonts w:ascii="Times New Roman" w:eastAsia="標楷體" w:hAnsi="Times New Roman" w:cs="Times New Roman" w:hint="eastAsia"/>
          <w:bCs w:val="0"/>
          <w:sz w:val="36"/>
          <w:szCs w:val="36"/>
        </w:rPr>
        <w:t>1</w:t>
      </w:r>
      <w:r w:rsidRPr="00BA3BC7">
        <w:rPr>
          <w:rFonts w:ascii="Times New Roman" w:eastAsia="標楷體" w:hAnsi="Times New Roman" w:cs="Times New Roman" w:hint="eastAsia"/>
          <w:bCs w:val="0"/>
          <w:sz w:val="36"/>
          <w:szCs w:val="36"/>
        </w:rPr>
        <w:t>系統架構</w:t>
      </w:r>
      <w:bookmarkEnd w:id="146"/>
    </w:p>
    <w:p w14:paraId="65D35FFF" w14:textId="77777777" w:rsidR="00133F24" w:rsidRPr="009D2D9E" w:rsidRDefault="00133F24" w:rsidP="00133F24">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bCs/>
          <w:sz w:val="28"/>
          <w:szCs w:val="28"/>
        </w:rPr>
        <w:t>此系統的主要功能包括患者資料管理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診斷結果儲存</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風險分析</w:t>
      </w:r>
      <w:r w:rsidRPr="009D2D9E">
        <w:rPr>
          <w:rFonts w:ascii="Times New Roman" w:eastAsia="標楷體" w:hAnsi="Times New Roman" w:hint="eastAsia"/>
          <w:bCs/>
          <w:sz w:val="28"/>
          <w:szCs w:val="28"/>
        </w:rPr>
        <w:t>及</w:t>
      </w:r>
      <w:r w:rsidRPr="009D2D9E">
        <w:rPr>
          <w:rFonts w:ascii="Times New Roman" w:eastAsia="標楷體" w:hAnsi="Times New Roman"/>
          <w:bCs/>
          <w:sz w:val="28"/>
          <w:szCs w:val="28"/>
        </w:rPr>
        <w:t>回診提醒通知</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透過以上</w:t>
      </w:r>
      <w:r w:rsidRPr="009D2D9E">
        <w:rPr>
          <w:rFonts w:ascii="Times New Roman" w:eastAsia="標楷體" w:hAnsi="Times New Roman" w:hint="eastAsia"/>
          <w:bCs/>
          <w:sz w:val="28"/>
          <w:szCs w:val="28"/>
        </w:rPr>
        <w:t>功能</w:t>
      </w:r>
      <w:r w:rsidRPr="009D2D9E">
        <w:rPr>
          <w:rFonts w:ascii="Times New Roman" w:eastAsia="標楷體" w:hAnsi="Times New Roman"/>
          <w:bCs/>
          <w:sz w:val="28"/>
          <w:szCs w:val="28"/>
        </w:rPr>
        <w:t>，醫師不僅能集中管理所有患者的檢查與診斷紀錄，還可即時掌握需要回診的對象，提升臨床效率與醫療品質。</w:t>
      </w:r>
      <w:r w:rsidRPr="00B26755">
        <w:rPr>
          <w:rFonts w:ascii="Times New Roman" w:eastAsia="標楷體" w:hAnsi="Times New Roman" w:hint="eastAsia"/>
          <w:bCs/>
          <w:sz w:val="28"/>
          <w:szCs w:val="28"/>
        </w:rPr>
        <w:t>系統架構</w:t>
      </w:r>
      <w:r w:rsidRPr="00B26755">
        <w:rPr>
          <w:rFonts w:ascii="Times New Roman" w:eastAsia="標楷體" w:hAnsi="Times New Roman"/>
          <w:bCs/>
          <w:sz w:val="28"/>
          <w:szCs w:val="28"/>
        </w:rPr>
        <w:t>如</w:t>
      </w:r>
      <w:r w:rsidRPr="002E27A3">
        <w:rPr>
          <w:rFonts w:ascii="Times New Roman" w:eastAsia="標楷體" w:hAnsi="Times New Roman"/>
          <w:bCs/>
          <w:sz w:val="28"/>
          <w:szCs w:val="28"/>
        </w:rPr>
        <w:t>圖</w:t>
      </w:r>
      <w:r w:rsidRPr="002E27A3">
        <w:rPr>
          <w:rFonts w:ascii="Times New Roman" w:eastAsia="標楷體" w:hAnsi="Times New Roman" w:hint="eastAsia"/>
          <w:bCs/>
          <w:sz w:val="28"/>
          <w:szCs w:val="28"/>
        </w:rPr>
        <w:t>4.1</w:t>
      </w:r>
      <w:r>
        <w:rPr>
          <w:rFonts w:ascii="Times New Roman" w:eastAsia="標楷體" w:hAnsi="Times New Roman" w:hint="eastAsia"/>
          <w:bCs/>
          <w:sz w:val="28"/>
          <w:szCs w:val="28"/>
        </w:rPr>
        <w:t>。</w:t>
      </w:r>
    </w:p>
    <w:p w14:paraId="79169E90" w14:textId="77777777" w:rsidR="00133F24" w:rsidRPr="009D2D9E" w:rsidRDefault="00133F24" w:rsidP="00133F24">
      <w:pPr>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E2AA1A2" wp14:editId="04878AD0">
            <wp:extent cx="5630333" cy="4417293"/>
            <wp:effectExtent l="0" t="0" r="8890" b="0"/>
            <wp:docPr id="505612103" name="圖片 7" descr="一張含有 螢幕擷取畫面, 標誌, 圖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103" name="圖片 7" descr="一張含有 螢幕擷取畫面, 標誌, 圖形, 設計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5630333" cy="4417293"/>
                    </a:xfrm>
                    <a:prstGeom prst="rect">
                      <a:avLst/>
                    </a:prstGeom>
                  </pic:spPr>
                </pic:pic>
              </a:graphicData>
            </a:graphic>
          </wp:inline>
        </w:drawing>
      </w:r>
    </w:p>
    <w:p w14:paraId="0E18A208" w14:textId="7B5CBB6A" w:rsidR="00133F24" w:rsidRPr="00D55E1A" w:rsidRDefault="00133F24" w:rsidP="00D55E1A">
      <w:pPr>
        <w:pStyle w:val="af8"/>
        <w:widowControl w:val="0"/>
        <w:spacing w:afterLines="100" w:after="360"/>
        <w:jc w:val="center"/>
        <w:rPr>
          <w:rFonts w:ascii="Times New Roman" w:eastAsia="標楷體" w:hAnsi="Times New Roman" w:cs="Times New Roman"/>
          <w:b/>
          <w:sz w:val="28"/>
          <w:szCs w:val="28"/>
        </w:rPr>
      </w:pPr>
      <w:bookmarkStart w:id="147" w:name="_Toc198642402"/>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147"/>
    </w:p>
    <w:p w14:paraId="004DAD7C" w14:textId="77777777" w:rsidR="005753BF" w:rsidRPr="00BA3BC7" w:rsidRDefault="005753BF" w:rsidP="00DE19FE">
      <w:pPr>
        <w:pStyle w:val="3"/>
        <w:widowControl w:val="0"/>
        <w:spacing w:afterLines="50" w:after="180" w:line="240" w:lineRule="auto"/>
        <w:jc w:val="both"/>
        <w:rPr>
          <w:rFonts w:ascii="Times New Roman" w:eastAsia="標楷體" w:hAnsi="Times New Roman"/>
          <w:sz w:val="32"/>
          <w:szCs w:val="32"/>
        </w:rPr>
      </w:pPr>
      <w:bookmarkStart w:id="148" w:name="_Toc198636326"/>
      <w:r w:rsidRPr="00BA3BC7">
        <w:rPr>
          <w:rFonts w:ascii="Times New Roman" w:eastAsia="標楷體" w:hAnsi="Times New Roman" w:hint="eastAsia"/>
          <w:sz w:val="32"/>
          <w:szCs w:val="32"/>
        </w:rPr>
        <w:lastRenderedPageBreak/>
        <w:t>4.</w:t>
      </w:r>
      <w:r>
        <w:rPr>
          <w:rFonts w:ascii="Times New Roman" w:eastAsia="標楷體" w:hAnsi="Times New Roman" w:hint="eastAsia"/>
          <w:sz w:val="32"/>
          <w:szCs w:val="32"/>
        </w:rPr>
        <w:t>1</w:t>
      </w:r>
      <w:r w:rsidRPr="00BA3BC7">
        <w:rPr>
          <w:rFonts w:ascii="Times New Roman" w:eastAsia="標楷體" w:hAnsi="Times New Roman" w:hint="eastAsia"/>
          <w:sz w:val="32"/>
          <w:szCs w:val="32"/>
        </w:rPr>
        <w:t>.1</w:t>
      </w:r>
      <w:r w:rsidRPr="00BA3BC7">
        <w:rPr>
          <w:rFonts w:ascii="Times New Roman" w:eastAsia="標楷體" w:hAnsi="Times New Roman" w:hint="eastAsia"/>
          <w:sz w:val="32"/>
          <w:szCs w:val="32"/>
        </w:rPr>
        <w:t>系統流程設計</w:t>
      </w:r>
      <w:bookmarkEnd w:id="148"/>
    </w:p>
    <w:p w14:paraId="6F76E1EB" w14:textId="6DE0757A" w:rsidR="00D55E1A" w:rsidRPr="009D2EEB" w:rsidRDefault="00D55E1A" w:rsidP="009D2EEB">
      <w:pPr>
        <w:spacing w:after="120" w:line="480" w:lineRule="exact"/>
        <w:ind w:firstLine="480"/>
        <w:jc w:val="both"/>
        <w:rPr>
          <w:rFonts w:ascii="Times New Roman" w:eastAsia="標楷體" w:hAnsi="Times New Roman"/>
          <w:bCs/>
          <w:sz w:val="28"/>
          <w:szCs w:val="28"/>
        </w:rPr>
      </w:pPr>
      <w:r w:rsidRPr="009D2D9E">
        <w:rPr>
          <w:rFonts w:ascii="Times New Roman" w:eastAsia="標楷體" w:hAnsi="Times New Roman" w:hint="eastAsia"/>
          <w:bCs/>
          <w:sz w:val="28"/>
          <w:szCs w:val="28"/>
        </w:rPr>
        <w:t>當患者就醫時，詢問病情後由醫師為患者拍攝</w:t>
      </w:r>
      <w:r w:rsidRPr="009D2D9E">
        <w:rPr>
          <w:rFonts w:ascii="Times New Roman" w:eastAsia="標楷體" w:hAnsi="Times New Roman"/>
          <w:bCs/>
          <w:sz w:val="28"/>
          <w:szCs w:val="28"/>
        </w:rPr>
        <w:t>視網膜照片</w:t>
      </w:r>
      <w:r w:rsidRPr="009D2D9E">
        <w:rPr>
          <w:rFonts w:ascii="Times New Roman" w:eastAsia="標楷體" w:hAnsi="Times New Roman" w:hint="eastAsia"/>
          <w:bCs/>
          <w:sz w:val="28"/>
          <w:szCs w:val="28"/>
        </w:rPr>
        <w:t>，將眼底影像上傳至辨識系統，醫生將系統分析輸出的結果結合自身經驗給出最後診斷報告，將診斷內容及患者資料存入資料庫中，回診時間到時會提醒繪者回診。流程如圖</w:t>
      </w:r>
      <w:r w:rsidRPr="009D2D9E">
        <w:rPr>
          <w:rFonts w:ascii="Times New Roman" w:eastAsia="標楷體" w:hAnsi="Times New Roman" w:hint="eastAsia"/>
          <w:bCs/>
          <w:sz w:val="28"/>
          <w:szCs w:val="28"/>
        </w:rPr>
        <w:t>4.</w:t>
      </w:r>
      <w:r>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44C29141" w14:textId="77777777" w:rsidR="009D2EEB" w:rsidRPr="009D2D9E" w:rsidRDefault="009D2EEB" w:rsidP="009D2EEB">
      <w:pPr>
        <w:keepNext/>
        <w:spacing w:beforeLines="100" w:before="360"/>
        <w:jc w:val="center"/>
        <w:rPr>
          <w:rFonts w:ascii="Times New Roman" w:eastAsia="標楷體" w:hAnsi="Times New Roman"/>
          <w:bCs/>
          <w:sz w:val="28"/>
          <w:szCs w:val="28"/>
        </w:rPr>
      </w:pPr>
      <w:r w:rsidRPr="00086AEC">
        <w:rPr>
          <w:rFonts w:ascii="Times New Roman" w:eastAsia="標楷體" w:hAnsi="Times New Roman"/>
          <w:bCs/>
          <w:noProof/>
          <w:sz w:val="28"/>
          <w:szCs w:val="28"/>
        </w:rPr>
        <w:drawing>
          <wp:inline distT="0" distB="0" distL="0" distR="0" wp14:anchorId="1F73B1F5" wp14:editId="3AC4E09B">
            <wp:extent cx="2790000" cy="6127200"/>
            <wp:effectExtent l="0" t="0" r="0" b="6985"/>
            <wp:docPr id="254811931" name="圖片 8" descr="一張含有 文字, 螢幕擷取畫面, 字型, 黑與白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1931" name="圖片 8" descr="一張含有 文字, 螢幕擷取畫面, 字型, 黑與白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000" cy="6127200"/>
                    </a:xfrm>
                    <a:prstGeom prst="rect">
                      <a:avLst/>
                    </a:prstGeom>
                  </pic:spPr>
                </pic:pic>
              </a:graphicData>
            </a:graphic>
          </wp:inline>
        </w:drawing>
      </w:r>
    </w:p>
    <w:p w14:paraId="774B511D" w14:textId="545B6B5A" w:rsidR="009D2EEB" w:rsidRPr="002477D5" w:rsidRDefault="009D2EEB" w:rsidP="009D2EEB">
      <w:pPr>
        <w:pStyle w:val="af8"/>
        <w:widowControl w:val="0"/>
        <w:spacing w:afterLines="100" w:after="360"/>
        <w:jc w:val="center"/>
        <w:rPr>
          <w:rFonts w:ascii="Times New Roman" w:eastAsia="標楷體" w:hAnsi="Times New Roman" w:cs="Times New Roman"/>
          <w:b/>
          <w:sz w:val="28"/>
          <w:szCs w:val="28"/>
        </w:rPr>
      </w:pPr>
      <w:bookmarkStart w:id="149" w:name="_Toc198642403"/>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系統流程設計圖</w:t>
      </w:r>
      <w:bookmarkEnd w:id="149"/>
    </w:p>
    <w:p w14:paraId="57140268" w14:textId="77777777" w:rsidR="009D2EEB" w:rsidRPr="00742D42" w:rsidRDefault="009D2EEB" w:rsidP="00D55E1A">
      <w:pPr>
        <w:ind w:firstLine="480"/>
        <w:sectPr w:rsidR="009D2EEB" w:rsidRPr="00742D42" w:rsidSect="0021228E">
          <w:pgSz w:w="11906" w:h="16838"/>
          <w:pgMar w:top="1440" w:right="1800" w:bottom="1440" w:left="1800" w:header="851" w:footer="419" w:gutter="0"/>
          <w:cols w:space="425"/>
          <w:titlePg/>
          <w:docGrid w:type="lines" w:linePitch="360"/>
        </w:sectPr>
      </w:pPr>
    </w:p>
    <w:p w14:paraId="05BC92C3" w14:textId="3844F4A5" w:rsidR="008C198B" w:rsidRDefault="008C198B" w:rsidP="00DE19FE">
      <w:pPr>
        <w:pStyle w:val="3"/>
        <w:widowControl w:val="0"/>
        <w:spacing w:afterLines="50" w:after="180" w:line="240" w:lineRule="auto"/>
        <w:jc w:val="both"/>
        <w:rPr>
          <w:rFonts w:ascii="Times New Roman" w:eastAsia="標楷體" w:hAnsi="Times New Roman"/>
          <w:sz w:val="32"/>
          <w:szCs w:val="32"/>
        </w:rPr>
      </w:pPr>
      <w:bookmarkStart w:id="150" w:name="_Toc198636327"/>
      <w:r w:rsidRPr="00BA3BC7">
        <w:rPr>
          <w:rFonts w:ascii="Times New Roman" w:eastAsia="標楷體" w:hAnsi="Times New Roman" w:hint="eastAsia"/>
          <w:sz w:val="32"/>
          <w:szCs w:val="32"/>
        </w:rPr>
        <w:lastRenderedPageBreak/>
        <w:t>4.</w:t>
      </w:r>
      <w:r w:rsidR="002477D5">
        <w:rPr>
          <w:rFonts w:ascii="Times New Roman" w:eastAsia="標楷體" w:hAnsi="Times New Roman" w:hint="eastAsia"/>
          <w:sz w:val="32"/>
          <w:szCs w:val="32"/>
        </w:rPr>
        <w:t>1</w:t>
      </w:r>
      <w:r w:rsidRPr="00BA3BC7">
        <w:rPr>
          <w:rFonts w:ascii="Times New Roman" w:eastAsia="標楷體" w:hAnsi="Times New Roman" w:hint="eastAsia"/>
          <w:sz w:val="32"/>
          <w:szCs w:val="32"/>
        </w:rPr>
        <w:t>.</w:t>
      </w:r>
      <w:r w:rsidR="00431EBF">
        <w:rPr>
          <w:rFonts w:ascii="Times New Roman" w:eastAsia="標楷體" w:hAnsi="Times New Roman" w:hint="eastAsia"/>
          <w:sz w:val="32"/>
          <w:szCs w:val="32"/>
        </w:rPr>
        <w:t>2</w:t>
      </w:r>
      <w:r w:rsidR="00692072">
        <w:rPr>
          <w:rFonts w:ascii="Times New Roman" w:eastAsia="標楷體" w:hAnsi="Times New Roman" w:hint="eastAsia"/>
          <w:sz w:val="32"/>
          <w:szCs w:val="32"/>
        </w:rPr>
        <w:t>互動</w:t>
      </w:r>
      <w:r w:rsidRPr="00BA3BC7">
        <w:rPr>
          <w:rFonts w:ascii="Times New Roman" w:eastAsia="標楷體" w:hAnsi="Times New Roman" w:hint="eastAsia"/>
          <w:sz w:val="32"/>
          <w:szCs w:val="32"/>
        </w:rPr>
        <w:t>介面設計</w:t>
      </w:r>
      <w:bookmarkEnd w:id="150"/>
    </w:p>
    <w:p w14:paraId="40EE0E22" w14:textId="5C35473E" w:rsidR="00473186" w:rsidRPr="009D2D9E" w:rsidRDefault="00473186" w:rsidP="007C36B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目前僅展示辨識功能，實際介面為二期內容。介面如下圖</w:t>
      </w:r>
      <w:r w:rsidRPr="009D2D9E">
        <w:rPr>
          <w:rFonts w:ascii="Times New Roman" w:eastAsia="標楷體" w:hAnsi="Times New Roman" w:hint="eastAsia"/>
          <w:bCs/>
          <w:sz w:val="28"/>
          <w:szCs w:val="28"/>
        </w:rPr>
        <w:t>4.3</w:t>
      </w:r>
      <w:r w:rsidRPr="009D2D9E">
        <w:rPr>
          <w:rFonts w:ascii="Times New Roman" w:eastAsia="標楷體" w:hAnsi="Times New Roman" w:hint="eastAsia"/>
          <w:bCs/>
          <w:sz w:val="28"/>
          <w:szCs w:val="28"/>
        </w:rPr>
        <w:t>所示</w:t>
      </w:r>
      <w:r w:rsidR="007C36B3" w:rsidRPr="009D2D9E">
        <w:rPr>
          <w:rFonts w:ascii="Times New Roman" w:eastAsia="標楷體" w:hAnsi="Times New Roman"/>
          <w:bCs/>
          <w:sz w:val="28"/>
          <w:szCs w:val="28"/>
        </w:rPr>
        <w:t>。</w:t>
      </w:r>
    </w:p>
    <w:p w14:paraId="07A10DBD"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9C9A255" wp14:editId="1765530D">
            <wp:extent cx="3337200" cy="3985200"/>
            <wp:effectExtent l="0" t="0" r="0" b="0"/>
            <wp:docPr id="1300792772" name="圖片 5" descr="一張含有 螢幕擷取畫面, 電腦, 陳列,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92772" name="圖片 5" descr="一張含有 螢幕擷取畫面, 電腦, 陳列, 文字 的圖片&#10;&#10;AI 產生的內容可能不正確。"/>
                    <pic:cNvPicPr/>
                  </pic:nvPicPr>
                  <pic:blipFill>
                    <a:blip r:embed="rId37">
                      <a:extLst>
                        <a:ext uri="{28A0092B-C50C-407E-A947-70E740481C1C}">
                          <a14:useLocalDpi xmlns:a14="http://schemas.microsoft.com/office/drawing/2010/main" val="0"/>
                        </a:ext>
                      </a:extLst>
                    </a:blip>
                    <a:stretch>
                      <a:fillRect/>
                    </a:stretch>
                  </pic:blipFill>
                  <pic:spPr>
                    <a:xfrm>
                      <a:off x="0" y="0"/>
                      <a:ext cx="3337200" cy="3985200"/>
                    </a:xfrm>
                    <a:prstGeom prst="rect">
                      <a:avLst/>
                    </a:prstGeom>
                  </pic:spPr>
                </pic:pic>
              </a:graphicData>
            </a:graphic>
          </wp:inline>
        </w:drawing>
      </w:r>
    </w:p>
    <w:p w14:paraId="4898C7E7" w14:textId="16BD4DC3"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1" w:name="_Toc19864240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3</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GUI</w:t>
      </w:r>
      <w:r w:rsidRPr="00107A80">
        <w:rPr>
          <w:rFonts w:ascii="Times New Roman" w:eastAsia="標楷體" w:hAnsi="Times New Roman" w:cs="Times New Roman" w:hint="eastAsia"/>
          <w:b/>
          <w:sz w:val="28"/>
          <w:szCs w:val="28"/>
        </w:rPr>
        <w:t>介面圖</w:t>
      </w:r>
      <w:bookmarkEnd w:id="151"/>
    </w:p>
    <w:p w14:paraId="2839C442" w14:textId="6BF39A22" w:rsidR="00473186" w:rsidRPr="009D2D9E" w:rsidRDefault="00363D40" w:rsidP="0047318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點選</w:t>
      </w:r>
      <w:r w:rsidRPr="009D2D9E">
        <w:rPr>
          <w:rFonts w:ascii="Times New Roman" w:eastAsia="標楷體" w:hAnsi="Times New Roman" w:hint="eastAsia"/>
          <w:bCs/>
          <w:sz w:val="28"/>
          <w:szCs w:val="28"/>
        </w:rPr>
        <w:t>Browse</w:t>
      </w:r>
      <w:r w:rsidRPr="009D2D9E">
        <w:rPr>
          <w:rFonts w:ascii="Times New Roman" w:eastAsia="標楷體" w:hAnsi="Times New Roman" w:hint="eastAsia"/>
          <w:bCs/>
          <w:sz w:val="28"/>
          <w:szCs w:val="28"/>
        </w:rPr>
        <w:t>鍵，選擇並傳入要進行辨識之視網膜圖片後</w:t>
      </w:r>
      <w:r w:rsidR="00473186" w:rsidRPr="009D2D9E">
        <w:rPr>
          <w:rFonts w:ascii="Times New Roman" w:eastAsia="標楷體" w:hAnsi="Times New Roman" w:hint="eastAsia"/>
          <w:bCs/>
          <w:sz w:val="28"/>
          <w:szCs w:val="28"/>
        </w:rPr>
        <w:t>點選</w:t>
      </w:r>
      <w:r w:rsidR="00473186" w:rsidRPr="009D2D9E">
        <w:rPr>
          <w:rFonts w:ascii="Times New Roman" w:eastAsia="標楷體" w:hAnsi="Times New Roman" w:hint="eastAsia"/>
          <w:bCs/>
          <w:sz w:val="28"/>
          <w:szCs w:val="28"/>
        </w:rPr>
        <w:t>D</w:t>
      </w:r>
      <w:r w:rsidR="00473186" w:rsidRPr="009D2D9E">
        <w:rPr>
          <w:rFonts w:ascii="Times New Roman" w:eastAsia="標楷體" w:hAnsi="Times New Roman"/>
          <w:bCs/>
          <w:sz w:val="28"/>
          <w:szCs w:val="28"/>
        </w:rPr>
        <w:t>e</w:t>
      </w:r>
      <w:r w:rsidR="00473186" w:rsidRPr="009D2D9E">
        <w:rPr>
          <w:rFonts w:ascii="Times New Roman" w:eastAsia="標楷體" w:hAnsi="Times New Roman" w:hint="eastAsia"/>
          <w:bCs/>
          <w:sz w:val="28"/>
          <w:szCs w:val="28"/>
        </w:rPr>
        <w:t>tect</w:t>
      </w:r>
      <w:r w:rsidR="00473186" w:rsidRPr="009D2D9E">
        <w:rPr>
          <w:rFonts w:ascii="Times New Roman" w:eastAsia="標楷體" w:hAnsi="Times New Roman" w:hint="eastAsia"/>
          <w:bCs/>
          <w:sz w:val="28"/>
          <w:szCs w:val="28"/>
        </w:rPr>
        <w:t>按鈕開始辨識分析影像，先進行</w:t>
      </w:r>
      <w:r w:rsidR="00473186" w:rsidRPr="009D2D9E">
        <w:rPr>
          <w:rFonts w:ascii="Times New Roman" w:eastAsia="標楷體" w:hAnsi="Times New Roman" w:hint="eastAsia"/>
          <w:bCs/>
          <w:sz w:val="28"/>
          <w:szCs w:val="28"/>
        </w:rPr>
        <w:t>Stage1</w:t>
      </w:r>
      <w:r w:rsidR="00473186" w:rsidRPr="009D2D9E">
        <w:rPr>
          <w:rFonts w:ascii="Times New Roman" w:eastAsia="標楷體" w:hAnsi="Times New Roman" w:hint="eastAsia"/>
          <w:bCs/>
          <w:sz w:val="28"/>
          <w:szCs w:val="28"/>
        </w:rPr>
        <w:t>有無</w:t>
      </w:r>
      <w:r w:rsidR="00473186" w:rsidRPr="009D2D9E">
        <w:rPr>
          <w:rFonts w:ascii="Times New Roman" w:eastAsia="標楷體" w:hAnsi="Times New Roman" w:hint="eastAsia"/>
          <w:bCs/>
          <w:sz w:val="28"/>
          <w:szCs w:val="28"/>
        </w:rPr>
        <w:t>DR</w:t>
      </w:r>
      <w:r w:rsidR="00473186" w:rsidRPr="009D2D9E">
        <w:rPr>
          <w:rFonts w:ascii="Times New Roman" w:eastAsia="標楷體" w:hAnsi="Times New Roman" w:hint="eastAsia"/>
          <w:bCs/>
          <w:sz w:val="28"/>
          <w:szCs w:val="28"/>
        </w:rPr>
        <w:t>分析</w:t>
      </w:r>
      <w:r w:rsidR="00200D16" w:rsidRPr="009D2D9E">
        <w:rPr>
          <w:rFonts w:ascii="Times New Roman" w:eastAsia="標楷體" w:hAnsi="Times New Roman" w:hint="eastAsia"/>
          <w:bCs/>
          <w:sz w:val="28"/>
          <w:szCs w:val="28"/>
        </w:rPr>
        <w:t>，</w:t>
      </w:r>
      <w:r w:rsidR="00473186" w:rsidRPr="009D2D9E">
        <w:rPr>
          <w:rFonts w:ascii="Times New Roman" w:eastAsia="標楷體" w:hAnsi="Times New Roman" w:hint="eastAsia"/>
          <w:bCs/>
          <w:sz w:val="28"/>
          <w:szCs w:val="28"/>
        </w:rPr>
        <w:t>如圖</w:t>
      </w:r>
      <w:r w:rsidR="00473186" w:rsidRPr="009D2D9E">
        <w:rPr>
          <w:rFonts w:ascii="Times New Roman" w:eastAsia="標楷體" w:hAnsi="Times New Roman" w:hint="eastAsia"/>
          <w:bCs/>
          <w:sz w:val="28"/>
          <w:szCs w:val="28"/>
        </w:rPr>
        <w:t>4.4</w:t>
      </w:r>
      <w:r w:rsidR="00200D16" w:rsidRPr="009D2D9E">
        <w:rPr>
          <w:rFonts w:ascii="Times New Roman" w:eastAsia="標楷體" w:hAnsi="Times New Roman"/>
          <w:bCs/>
          <w:sz w:val="28"/>
          <w:szCs w:val="28"/>
        </w:rPr>
        <w:t>。</w:t>
      </w:r>
    </w:p>
    <w:p w14:paraId="4B2ADB90"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252FC7BB" wp14:editId="350E18A4">
            <wp:extent cx="5274310" cy="774065"/>
            <wp:effectExtent l="0" t="0" r="2540" b="6985"/>
            <wp:docPr id="1861203826" name="圖片 3"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3826" name="圖片 3" descr="一張含有 文字, 字型, 螢幕擷取畫面, 行 的圖片&#10;&#10;AI 產生的內容可能不正確。"/>
                    <pic:cNvPicPr/>
                  </pic:nvPicPr>
                  <pic:blipFill>
                    <a:blip r:embed="rId38">
                      <a:extLst>
                        <a:ext uri="{28A0092B-C50C-407E-A947-70E740481C1C}">
                          <a14:useLocalDpi xmlns:a14="http://schemas.microsoft.com/office/drawing/2010/main" val="0"/>
                        </a:ext>
                      </a:extLst>
                    </a:blip>
                    <a:stretch>
                      <a:fillRect/>
                    </a:stretch>
                  </pic:blipFill>
                  <pic:spPr>
                    <a:xfrm>
                      <a:off x="0" y="0"/>
                      <a:ext cx="5274310" cy="774065"/>
                    </a:xfrm>
                    <a:prstGeom prst="rect">
                      <a:avLst/>
                    </a:prstGeom>
                  </pic:spPr>
                </pic:pic>
              </a:graphicData>
            </a:graphic>
          </wp:inline>
        </w:drawing>
      </w:r>
    </w:p>
    <w:p w14:paraId="4635F702" w14:textId="38F82BB5"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2" w:name="_Toc198642405"/>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4</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Pr="00107A80">
        <w:rPr>
          <w:rFonts w:ascii="Times New Roman" w:eastAsia="標楷體" w:hAnsi="Times New Roman" w:cs="Times New Roman" w:hint="eastAsia"/>
          <w:b/>
          <w:sz w:val="28"/>
          <w:szCs w:val="28"/>
        </w:rPr>
        <w:t>影像分析</w:t>
      </w:r>
      <w:bookmarkEnd w:id="152"/>
    </w:p>
    <w:p w14:paraId="1F51DD72" w14:textId="2E37654D"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如分析結果為</w:t>
      </w:r>
      <w:r w:rsidRPr="009D2D9E">
        <w:rPr>
          <w:rFonts w:ascii="Times New Roman" w:eastAsia="標楷體" w:hAnsi="Times New Roman" w:hint="eastAsia"/>
          <w:bCs/>
          <w:sz w:val="28"/>
          <w:szCs w:val="28"/>
        </w:rPr>
        <w:t>No DR</w:t>
      </w:r>
      <w:r w:rsidRPr="009D2D9E">
        <w:rPr>
          <w:rFonts w:ascii="Times New Roman" w:eastAsia="標楷體" w:hAnsi="Times New Roman" w:hint="eastAsia"/>
          <w:bCs/>
          <w:sz w:val="28"/>
          <w:szCs w:val="28"/>
        </w:rPr>
        <w:t>，介面即出現等級與分析結果</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4.5</w:t>
      </w:r>
      <w:r w:rsidRPr="009D2D9E">
        <w:rPr>
          <w:rFonts w:ascii="Times New Roman" w:eastAsia="標楷體" w:hAnsi="Times New Roman" w:hint="eastAsia"/>
          <w:bCs/>
          <w:sz w:val="28"/>
          <w:szCs w:val="28"/>
        </w:rPr>
        <w:t>。</w:t>
      </w:r>
    </w:p>
    <w:p w14:paraId="22A93076"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8D41EE5" wp14:editId="7CB236CA">
            <wp:extent cx="4006800" cy="4798800"/>
            <wp:effectExtent l="0" t="0" r="0" b="1905"/>
            <wp:docPr id="1379451963" name="圖片 4" descr="一張含有 螢幕擷取畫面, 文字, 圖表,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963" name="圖片 4" descr="一張含有 螢幕擷取畫面, 文字, 圖表, 圓形 的圖片&#10;&#10;AI 產生的內容可能不正確。"/>
                    <pic:cNvPicPr/>
                  </pic:nvPicPr>
                  <pic:blipFill>
                    <a:blip r:embed="rId39">
                      <a:extLst>
                        <a:ext uri="{28A0092B-C50C-407E-A947-70E740481C1C}">
                          <a14:useLocalDpi xmlns:a14="http://schemas.microsoft.com/office/drawing/2010/main" val="0"/>
                        </a:ext>
                      </a:extLst>
                    </a:blip>
                    <a:stretch>
                      <a:fillRect/>
                    </a:stretch>
                  </pic:blipFill>
                  <pic:spPr>
                    <a:xfrm>
                      <a:off x="0" y="0"/>
                      <a:ext cx="4006800" cy="4798800"/>
                    </a:xfrm>
                    <a:prstGeom prst="rect">
                      <a:avLst/>
                    </a:prstGeom>
                  </pic:spPr>
                </pic:pic>
              </a:graphicData>
            </a:graphic>
          </wp:inline>
        </w:drawing>
      </w:r>
    </w:p>
    <w:p w14:paraId="4FB4F4BC" w14:textId="69278C25"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3" w:name="_Toc198642406"/>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5</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No DR</w:t>
      </w:r>
      <w:r w:rsidRPr="00107A80">
        <w:rPr>
          <w:rFonts w:ascii="Times New Roman" w:eastAsia="標楷體" w:hAnsi="Times New Roman" w:cs="Times New Roman" w:hint="eastAsia"/>
          <w:b/>
          <w:sz w:val="28"/>
          <w:szCs w:val="28"/>
        </w:rPr>
        <w:t>辨識結果</w:t>
      </w:r>
      <w:bookmarkEnd w:id="153"/>
    </w:p>
    <w:p w14:paraId="6C1DB047" w14:textId="669AFEC4"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當點選</w:t>
      </w:r>
      <w:r w:rsidRPr="009D2D9E">
        <w:rPr>
          <w:rFonts w:ascii="Times New Roman" w:eastAsia="標楷體" w:hAnsi="Times New Roman" w:hint="eastAsia"/>
          <w:bCs/>
          <w:sz w:val="28"/>
          <w:szCs w:val="28"/>
        </w:rPr>
        <w:t>D</w:t>
      </w:r>
      <w:r w:rsidRPr="009D2D9E">
        <w:rPr>
          <w:rFonts w:ascii="Times New Roman" w:eastAsia="標楷體" w:hAnsi="Times New Roman"/>
          <w:bCs/>
          <w:sz w:val="28"/>
          <w:szCs w:val="28"/>
        </w:rPr>
        <w:t>e</w:t>
      </w:r>
      <w:r w:rsidRPr="009D2D9E">
        <w:rPr>
          <w:rFonts w:ascii="Times New Roman" w:eastAsia="標楷體" w:hAnsi="Times New Roman" w:hint="eastAsia"/>
          <w:bCs/>
          <w:sz w:val="28"/>
          <w:szCs w:val="28"/>
        </w:rPr>
        <w:t>tect</w:t>
      </w:r>
      <w:r w:rsidRPr="009D2D9E">
        <w:rPr>
          <w:rFonts w:ascii="Times New Roman" w:eastAsia="標楷體" w:hAnsi="Times New Roman" w:hint="eastAsia"/>
          <w:bCs/>
          <w:sz w:val="28"/>
          <w:szCs w:val="28"/>
        </w:rPr>
        <w:t>按鈕進行影像辨識，</w:t>
      </w:r>
      <w:r w:rsidRPr="009D2D9E">
        <w:rPr>
          <w:rFonts w:ascii="Times New Roman" w:eastAsia="標楷體" w:hAnsi="Times New Roman" w:hint="eastAsia"/>
          <w:bCs/>
          <w:sz w:val="28"/>
          <w:szCs w:val="28"/>
        </w:rPr>
        <w:t>Stage1</w:t>
      </w:r>
      <w:r w:rsidRPr="009D2D9E">
        <w:rPr>
          <w:rFonts w:ascii="Times New Roman" w:eastAsia="標楷體" w:hAnsi="Times New Roman" w:hint="eastAsia"/>
          <w:bCs/>
          <w:sz w:val="28"/>
          <w:szCs w:val="28"/>
        </w:rPr>
        <w:t>分析為</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，就會啟動</w:t>
      </w:r>
      <w:r w:rsidRPr="009D2D9E">
        <w:rPr>
          <w:rFonts w:ascii="Times New Roman" w:eastAsia="標楷體" w:hAnsi="Times New Roman" w:hint="eastAsia"/>
          <w:bCs/>
          <w:sz w:val="28"/>
          <w:szCs w:val="28"/>
        </w:rPr>
        <w:t>Stage2</w:t>
      </w:r>
      <w:r w:rsidRPr="009D2D9E">
        <w:rPr>
          <w:rFonts w:ascii="Times New Roman" w:eastAsia="標楷體" w:hAnsi="Times New Roman" w:hint="eastAsia"/>
          <w:bCs/>
          <w:sz w:val="28"/>
          <w:szCs w:val="28"/>
        </w:rPr>
        <w:t>進行辨識分析</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4.6</w:t>
      </w:r>
      <w:r w:rsidR="00200D16" w:rsidRPr="009D2D9E">
        <w:rPr>
          <w:rFonts w:ascii="Times New Roman" w:eastAsia="標楷體" w:hAnsi="Times New Roman"/>
          <w:bCs/>
          <w:sz w:val="28"/>
          <w:szCs w:val="28"/>
        </w:rPr>
        <w:t>。</w:t>
      </w:r>
    </w:p>
    <w:p w14:paraId="4A0087C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5BECF079" wp14:editId="2BD22CFF">
            <wp:extent cx="5274310" cy="1257300"/>
            <wp:effectExtent l="0" t="0" r="2540" b="0"/>
            <wp:docPr id="2119833554"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3554" name="圖片 1" descr="一張含有 文字, 字型, 螢幕擷取畫面, 數字 的圖片&#10;&#10;AI 產生的內容可能不正確。"/>
                    <pic:cNvPicPr/>
                  </pic:nvPicPr>
                  <pic:blipFill>
                    <a:blip r:embed="rId40">
                      <a:extLst>
                        <a:ext uri="{28A0092B-C50C-407E-A947-70E740481C1C}">
                          <a14:useLocalDpi xmlns:a14="http://schemas.microsoft.com/office/drawing/2010/main" val="0"/>
                        </a:ext>
                      </a:extLst>
                    </a:blip>
                    <a:stretch>
                      <a:fillRect/>
                    </a:stretch>
                  </pic:blipFill>
                  <pic:spPr>
                    <a:xfrm>
                      <a:off x="0" y="0"/>
                      <a:ext cx="5274310" cy="1257300"/>
                    </a:xfrm>
                    <a:prstGeom prst="rect">
                      <a:avLst/>
                    </a:prstGeom>
                  </pic:spPr>
                </pic:pic>
              </a:graphicData>
            </a:graphic>
          </wp:inline>
        </w:drawing>
      </w:r>
    </w:p>
    <w:p w14:paraId="1165E464" w14:textId="10E9FB71"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4" w:name="_Toc19864240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6</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00C63E6F">
        <w:rPr>
          <w:rFonts w:ascii="Times New Roman" w:eastAsia="標楷體" w:hAnsi="Times New Roman" w:cs="Times New Roman" w:hint="eastAsia"/>
          <w:b/>
          <w:sz w:val="28"/>
          <w:szCs w:val="28"/>
        </w:rPr>
        <w:t>與</w:t>
      </w:r>
      <w:r w:rsidRPr="00107A80">
        <w:rPr>
          <w:rFonts w:ascii="Times New Roman" w:eastAsia="標楷體" w:hAnsi="Times New Roman" w:cs="Times New Roman" w:hint="eastAsia"/>
          <w:b/>
          <w:sz w:val="28"/>
          <w:szCs w:val="28"/>
        </w:rPr>
        <w:t>Stage2</w:t>
      </w:r>
      <w:r w:rsidRPr="00107A80">
        <w:rPr>
          <w:rFonts w:ascii="Times New Roman" w:eastAsia="標楷體" w:hAnsi="Times New Roman" w:cs="Times New Roman" w:hint="eastAsia"/>
          <w:b/>
          <w:sz w:val="28"/>
          <w:szCs w:val="28"/>
        </w:rPr>
        <w:t>影像分析</w:t>
      </w:r>
      <w:r w:rsidR="007A18B0">
        <w:rPr>
          <w:rFonts w:ascii="Times New Roman" w:eastAsia="標楷體" w:hAnsi="Times New Roman" w:cs="Times New Roman" w:hint="eastAsia"/>
          <w:b/>
          <w:sz w:val="28"/>
          <w:szCs w:val="28"/>
        </w:rPr>
        <w:t>過程圖</w:t>
      </w:r>
      <w:bookmarkEnd w:id="154"/>
    </w:p>
    <w:p w14:paraId="0CF796EA" w14:textId="77777777"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分析完，介面即出現等級與分析結果</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w:t>
      </w:r>
    </w:p>
    <w:p w14:paraId="1165468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391500B6" wp14:editId="3B66C954">
            <wp:extent cx="4003200" cy="4777200"/>
            <wp:effectExtent l="0" t="0" r="0" b="4445"/>
            <wp:docPr id="1347563274" name="圖片 2" descr="一張含有 文字, 螢幕擷取畫面, 圓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274" name="圖片 2" descr="一張含有 文字, 螢幕擷取畫面, 圓形, 圖表 的圖片&#10;&#10;AI 產生的內容可能不正確。"/>
                    <pic:cNvPicPr/>
                  </pic:nvPicPr>
                  <pic:blipFill>
                    <a:blip r:embed="rId41">
                      <a:extLst>
                        <a:ext uri="{28A0092B-C50C-407E-A947-70E740481C1C}">
                          <a14:useLocalDpi xmlns:a14="http://schemas.microsoft.com/office/drawing/2010/main" val="0"/>
                        </a:ext>
                      </a:extLst>
                    </a:blip>
                    <a:stretch>
                      <a:fillRect/>
                    </a:stretch>
                  </pic:blipFill>
                  <pic:spPr>
                    <a:xfrm>
                      <a:off x="0" y="0"/>
                      <a:ext cx="4003200" cy="4777200"/>
                    </a:xfrm>
                    <a:prstGeom prst="rect">
                      <a:avLst/>
                    </a:prstGeom>
                  </pic:spPr>
                </pic:pic>
              </a:graphicData>
            </a:graphic>
          </wp:inline>
        </w:drawing>
      </w:r>
    </w:p>
    <w:p w14:paraId="754F99BB" w14:textId="54031DC7" w:rsidR="00473186" w:rsidRPr="0057159B"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5" w:name="_Toc198642408"/>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4.</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_4.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7</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Moderate DR</w:t>
      </w:r>
      <w:r w:rsidRPr="0057159B">
        <w:rPr>
          <w:rFonts w:ascii="Times New Roman" w:eastAsia="標楷體" w:hAnsi="Times New Roman" w:cs="Times New Roman" w:hint="eastAsia"/>
          <w:b/>
          <w:sz w:val="28"/>
          <w:szCs w:val="28"/>
        </w:rPr>
        <w:t>辨識結果</w:t>
      </w:r>
      <w:bookmarkEnd w:id="155"/>
    </w:p>
    <w:p w14:paraId="6AF708CB" w14:textId="77777777" w:rsidR="0013439F" w:rsidRDefault="0013439F" w:rsidP="0013439F"/>
    <w:p w14:paraId="2F6757E6" w14:textId="481D36DC" w:rsidR="0013439F" w:rsidRDefault="00E30D1B" w:rsidP="0013439F">
      <w:r>
        <w:br w:type="page"/>
      </w:r>
    </w:p>
    <w:p w14:paraId="7FFC8CBD" w14:textId="0EC09B04" w:rsidR="00A40A82" w:rsidRPr="00AC4EC1" w:rsidRDefault="0013439F" w:rsidP="00AC4EC1">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56" w:name="_Toc198636328"/>
      <w:r w:rsidRPr="00473186">
        <w:rPr>
          <w:rFonts w:ascii="Times New Roman" w:eastAsia="標楷體" w:hAnsi="Times New Roman" w:cs="Times New Roman" w:hint="eastAsia"/>
          <w:bCs w:val="0"/>
          <w:sz w:val="36"/>
          <w:szCs w:val="36"/>
        </w:rPr>
        <w:lastRenderedPageBreak/>
        <w:t>4.2</w:t>
      </w:r>
      <w:r w:rsidRPr="00473186">
        <w:rPr>
          <w:rFonts w:ascii="Times New Roman" w:eastAsia="標楷體" w:hAnsi="Times New Roman" w:cs="Times New Roman" w:hint="eastAsia"/>
          <w:bCs w:val="0"/>
          <w:sz w:val="36"/>
          <w:szCs w:val="36"/>
        </w:rPr>
        <w:t>辨識成果</w:t>
      </w:r>
      <w:bookmarkEnd w:id="156"/>
    </w:p>
    <w:p w14:paraId="6DCDCEBF" w14:textId="1910A2B7" w:rsidR="004B6F75" w:rsidRPr="00236092" w:rsidRDefault="00236092" w:rsidP="00200D16">
      <w:pPr>
        <w:keepNext/>
        <w:spacing w:after="120" w:line="480" w:lineRule="exact"/>
        <w:ind w:firstLineChars="200" w:firstLine="560"/>
        <w:jc w:val="both"/>
        <w:rPr>
          <w:rFonts w:ascii="標楷體" w:eastAsia="標楷體" w:hAnsi="標楷體"/>
          <w:sz w:val="28"/>
          <w:szCs w:val="28"/>
        </w:rPr>
      </w:pPr>
      <w:r w:rsidRPr="00200D16">
        <w:rPr>
          <w:rFonts w:ascii="Times New Roman" w:eastAsia="標楷體" w:hAnsi="Times New Roman" w:hint="eastAsia"/>
          <w:bCs/>
          <w:sz w:val="28"/>
          <w:szCs w:val="28"/>
        </w:rPr>
        <w:t>展示</w:t>
      </w:r>
      <w:r w:rsidR="008F302F" w:rsidRPr="00200D16">
        <w:rPr>
          <w:rFonts w:ascii="Times New Roman" w:eastAsia="標楷體" w:hAnsi="Times New Roman" w:hint="eastAsia"/>
          <w:bCs/>
          <w:sz w:val="28"/>
          <w:szCs w:val="28"/>
        </w:rPr>
        <w:t>CNN</w:t>
      </w:r>
      <w:r w:rsidR="008F302F" w:rsidRPr="00200D16">
        <w:rPr>
          <w:rFonts w:ascii="Times New Roman" w:eastAsia="標楷體" w:hAnsi="Times New Roman" w:hint="eastAsia"/>
          <w:bCs/>
          <w:sz w:val="28"/>
          <w:szCs w:val="28"/>
        </w:rPr>
        <w:t>、</w:t>
      </w:r>
      <w:r w:rsidR="008F302F" w:rsidRPr="00200D16">
        <w:rPr>
          <w:rFonts w:ascii="Times New Roman" w:eastAsia="標楷體" w:hAnsi="Times New Roman" w:hint="eastAsia"/>
          <w:bCs/>
          <w:sz w:val="28"/>
          <w:szCs w:val="28"/>
        </w:rPr>
        <w:t>VGG16</w:t>
      </w:r>
      <w:r w:rsidR="008F302F" w:rsidRPr="00200D16">
        <w:rPr>
          <w:rFonts w:ascii="Times New Roman" w:eastAsia="標楷體" w:hAnsi="Times New Roman" w:hint="eastAsia"/>
          <w:bCs/>
          <w:sz w:val="28"/>
          <w:szCs w:val="28"/>
        </w:rPr>
        <w:t>及</w:t>
      </w:r>
      <w:r w:rsidR="008F302F" w:rsidRPr="00200D16">
        <w:rPr>
          <w:rFonts w:ascii="Times New Roman" w:eastAsia="標楷體" w:hAnsi="Times New Roman"/>
          <w:bCs/>
          <w:sz w:val="28"/>
          <w:szCs w:val="28"/>
        </w:rPr>
        <w:t>ResNet50</w:t>
      </w:r>
      <w:r w:rsidRPr="00200D16">
        <w:rPr>
          <w:rFonts w:ascii="Times New Roman" w:eastAsia="標楷體" w:hAnsi="Times New Roman" w:hint="eastAsia"/>
          <w:bCs/>
          <w:sz w:val="28"/>
          <w:szCs w:val="28"/>
        </w:rPr>
        <w:t>模型訓練後的</w:t>
      </w:r>
      <w:r w:rsidR="00AC531E" w:rsidRPr="00200D16">
        <w:rPr>
          <w:rFonts w:ascii="Times New Roman" w:eastAsia="標楷體" w:hAnsi="Times New Roman" w:hint="eastAsia"/>
          <w:bCs/>
          <w:sz w:val="28"/>
          <w:szCs w:val="28"/>
        </w:rPr>
        <w:t>準確率與</w:t>
      </w:r>
      <w:r w:rsidR="00383FD6" w:rsidRPr="00200D16">
        <w:rPr>
          <w:rFonts w:ascii="Times New Roman" w:eastAsia="標楷體" w:hAnsi="Times New Roman" w:hint="eastAsia"/>
          <w:bCs/>
          <w:sz w:val="28"/>
          <w:szCs w:val="28"/>
        </w:rPr>
        <w:t>為</w:t>
      </w:r>
      <w:r w:rsidR="000B72F8" w:rsidRPr="00200D16">
        <w:rPr>
          <w:rFonts w:ascii="Times New Roman" w:eastAsia="標楷體" w:hAnsi="Times New Roman"/>
          <w:bCs/>
          <w:sz w:val="28"/>
          <w:szCs w:val="28"/>
        </w:rPr>
        <w:t>每個模型分別計算加權平均</w:t>
      </w:r>
      <w:r w:rsidR="000B72F8" w:rsidRPr="00200D16">
        <w:rPr>
          <w:rFonts w:ascii="Times New Roman" w:eastAsia="標楷體" w:hAnsi="Times New Roman"/>
          <w:bCs/>
          <w:sz w:val="28"/>
          <w:szCs w:val="28"/>
        </w:rPr>
        <w:t xml:space="preserve"> Precision</w:t>
      </w:r>
      <w:r w:rsidR="000B72F8" w:rsidRPr="00200D16">
        <w:rPr>
          <w:rFonts w:ascii="Times New Roman" w:eastAsia="標楷體" w:hAnsi="Times New Roman"/>
          <w:bCs/>
          <w:sz w:val="28"/>
          <w:szCs w:val="28"/>
        </w:rPr>
        <w:t>、</w:t>
      </w:r>
      <w:r w:rsidR="000B72F8" w:rsidRPr="00200D16">
        <w:rPr>
          <w:rFonts w:ascii="Times New Roman" w:eastAsia="標楷體" w:hAnsi="Times New Roman"/>
          <w:bCs/>
          <w:sz w:val="28"/>
          <w:szCs w:val="28"/>
        </w:rPr>
        <w:t xml:space="preserve">Recall </w:t>
      </w:r>
      <w:r w:rsidR="000B72F8" w:rsidRPr="00200D16">
        <w:rPr>
          <w:rFonts w:ascii="Times New Roman" w:eastAsia="標楷體" w:hAnsi="Times New Roman"/>
          <w:bCs/>
          <w:sz w:val="28"/>
          <w:szCs w:val="28"/>
        </w:rPr>
        <w:t>及</w:t>
      </w:r>
      <w:r w:rsidR="000B72F8" w:rsidRPr="00200D16">
        <w:rPr>
          <w:rFonts w:ascii="Times New Roman" w:eastAsia="標楷體" w:hAnsi="Times New Roman"/>
          <w:bCs/>
          <w:sz w:val="28"/>
          <w:szCs w:val="28"/>
        </w:rPr>
        <w:t xml:space="preserve"> F1-score</w:t>
      </w:r>
      <w:r w:rsidR="000B72F8" w:rsidRPr="00200D16">
        <w:rPr>
          <w:rFonts w:ascii="Times New Roman" w:eastAsia="標楷體" w:hAnsi="Times New Roman"/>
          <w:bCs/>
          <w:sz w:val="28"/>
          <w:szCs w:val="28"/>
        </w:rPr>
        <w:t>，以綜合考量多數與少數類別的預測表現。</w:t>
      </w:r>
    </w:p>
    <w:p w14:paraId="49DC89AC" w14:textId="0B638712" w:rsidR="0013439F" w:rsidRP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57" w:name="_Toc198636329"/>
      <w:r>
        <w:rPr>
          <w:rFonts w:ascii="Times New Roman" w:eastAsia="標楷體" w:hAnsi="Times New Roman" w:hint="eastAsia"/>
          <w:sz w:val="32"/>
          <w:szCs w:val="32"/>
        </w:rPr>
        <w:t xml:space="preserve">4.2.1 </w:t>
      </w:r>
      <w:r w:rsidR="0013439F" w:rsidRPr="002A5E70">
        <w:rPr>
          <w:rFonts w:ascii="Times New Roman" w:eastAsia="標楷體" w:hAnsi="Times New Roman" w:hint="eastAsia"/>
          <w:sz w:val="32"/>
          <w:szCs w:val="32"/>
        </w:rPr>
        <w:t>CNN</w:t>
      </w:r>
      <w:bookmarkEnd w:id="157"/>
    </w:p>
    <w:p w14:paraId="1CC7CD05" w14:textId="6A29B12B"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考慮到</w:t>
      </w:r>
      <w:r w:rsidRPr="009D2D9E">
        <w:rPr>
          <w:rFonts w:ascii="Times New Roman" w:eastAsia="標楷體" w:hAnsi="Times New Roman" w:hint="eastAsia"/>
          <w:bCs/>
          <w:sz w:val="28"/>
          <w:szCs w:val="28"/>
        </w:rPr>
        <w:t xml:space="preserve">No DR </w:t>
      </w:r>
      <w:r w:rsidRPr="009D2D9E">
        <w:rPr>
          <w:rFonts w:ascii="Times New Roman" w:eastAsia="標楷體" w:hAnsi="Times New Roman" w:hint="eastAsia"/>
          <w:bCs/>
          <w:sz w:val="28"/>
          <w:szCs w:val="28"/>
        </w:rPr>
        <w:t>的訓練及數量已經相當於四個</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類別的訓練及總和，因此我們將辨識分為兩個階段，第一階段為二分法，確認有無</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，如果有</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則進入下一階段四分法，進行更深層的</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等級分類。</w:t>
      </w:r>
    </w:p>
    <w:p w14:paraId="3810F270" w14:textId="6EA0973E"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200D16">
        <w:rPr>
          <w:rFonts w:ascii="Times New Roman" w:eastAsia="標楷體" w:hAnsi="Times New Roman" w:hint="eastAsia"/>
          <w:bCs/>
          <w:sz w:val="28"/>
          <w:szCs w:val="28"/>
        </w:rPr>
        <w:t>二分法的訓練結果，</w:t>
      </w:r>
      <w:r w:rsidRPr="00200D16">
        <w:rPr>
          <w:rFonts w:ascii="Times New Roman" w:eastAsia="標楷體" w:hAnsi="Times New Roman"/>
          <w:bCs/>
          <w:sz w:val="28"/>
          <w:szCs w:val="28"/>
        </w:rPr>
        <w:t>模型在最</w:t>
      </w:r>
      <w:r w:rsidRPr="00200D16">
        <w:rPr>
          <w:rFonts w:ascii="Times New Roman" w:eastAsia="標楷體" w:hAnsi="Times New Roman" w:hint="eastAsia"/>
          <w:bCs/>
          <w:sz w:val="28"/>
          <w:szCs w:val="28"/>
        </w:rPr>
        <w:t>後</w:t>
      </w:r>
      <w:r w:rsidRPr="00200D16">
        <w:rPr>
          <w:rFonts w:ascii="Times New Roman" w:eastAsia="標楷體" w:hAnsi="Times New Roman"/>
          <w:bCs/>
          <w:sz w:val="28"/>
          <w:szCs w:val="28"/>
        </w:rPr>
        <w:t>表</w:t>
      </w:r>
      <w:r w:rsidRPr="00200D16">
        <w:rPr>
          <w:rFonts w:ascii="Times New Roman" w:eastAsia="標楷體" w:hAnsi="Times New Roman" w:hint="eastAsia"/>
          <w:bCs/>
          <w:sz w:val="28"/>
          <w:szCs w:val="28"/>
        </w:rPr>
        <w:t>現訓練準確率高達</w:t>
      </w:r>
      <w:r w:rsidRPr="00200D16">
        <w:rPr>
          <w:rFonts w:ascii="Times New Roman" w:eastAsia="標楷體" w:hAnsi="Times New Roman" w:hint="eastAsia"/>
          <w:bCs/>
          <w:sz w:val="28"/>
          <w:szCs w:val="28"/>
        </w:rPr>
        <w:t>0.98</w:t>
      </w:r>
      <w:r w:rsidRPr="00200D16">
        <w:rPr>
          <w:rFonts w:ascii="Times New Roman" w:eastAsia="標楷體" w:hAnsi="Times New Roman" w:hint="eastAsia"/>
          <w:bCs/>
          <w:sz w:val="28"/>
          <w:szCs w:val="28"/>
        </w:rPr>
        <w:t>，說明模型在訓練數據上幾乎收斂，</w:t>
      </w:r>
      <w:r w:rsidR="003B5DA0" w:rsidRPr="00200D16">
        <w:rPr>
          <w:rFonts w:ascii="Times New Roman" w:eastAsia="標楷體" w:hAnsi="Times New Roman" w:hint="eastAsia"/>
          <w:bCs/>
          <w:sz w:val="28"/>
          <w:szCs w:val="28"/>
        </w:rPr>
        <w:t>如</w:t>
      </w:r>
      <w:r w:rsidRPr="00200D16">
        <w:rPr>
          <w:rFonts w:ascii="Times New Roman" w:eastAsia="標楷體" w:hAnsi="Times New Roman" w:hint="eastAsia"/>
          <w:bCs/>
          <w:sz w:val="28"/>
          <w:szCs w:val="28"/>
        </w:rPr>
        <w:t>圖</w:t>
      </w:r>
      <w:r w:rsidRPr="00200D16">
        <w:rPr>
          <w:rFonts w:ascii="Times New Roman" w:eastAsia="標楷體" w:hAnsi="Times New Roman" w:hint="eastAsia"/>
          <w:bCs/>
          <w:sz w:val="28"/>
          <w:szCs w:val="28"/>
        </w:rPr>
        <w:t>4.</w:t>
      </w:r>
      <w:r w:rsidR="00E07811" w:rsidRPr="00200D16">
        <w:rPr>
          <w:rFonts w:ascii="Times New Roman" w:eastAsia="標楷體" w:hAnsi="Times New Roman" w:hint="eastAsia"/>
          <w:bCs/>
          <w:sz w:val="28"/>
          <w:szCs w:val="28"/>
        </w:rPr>
        <w:t>8</w:t>
      </w:r>
      <w:r w:rsidRPr="00200D16">
        <w:rPr>
          <w:rFonts w:ascii="Times New Roman" w:eastAsia="標楷體" w:hAnsi="Times New Roman" w:hint="eastAsia"/>
          <w:bCs/>
          <w:sz w:val="28"/>
          <w:szCs w:val="28"/>
        </w:rPr>
        <w:t>。</w:t>
      </w:r>
    </w:p>
    <w:p w14:paraId="7D3180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AC18B6D" wp14:editId="2E0EA931">
            <wp:extent cx="5274310" cy="680085"/>
            <wp:effectExtent l="0" t="0" r="2540" b="5715"/>
            <wp:docPr id="97774390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4194" name="圖片 1" descr="一張含有 文字, 螢幕擷取畫面, 字型, 行 的圖片&#10;&#10;AI 產生的內容可能不正確。"/>
                    <pic:cNvPicPr/>
                  </pic:nvPicPr>
                  <pic:blipFill>
                    <a:blip r:embed="rId42">
                      <a:extLst>
                        <a:ext uri="{28A0092B-C50C-407E-A947-70E740481C1C}">
                          <a14:useLocalDpi xmlns:a14="http://schemas.microsoft.com/office/drawing/2010/main" val="0"/>
                        </a:ext>
                      </a:extLst>
                    </a:blip>
                    <a:stretch>
                      <a:fillRect/>
                    </a:stretch>
                  </pic:blipFill>
                  <pic:spPr>
                    <a:xfrm>
                      <a:off x="0" y="0"/>
                      <a:ext cx="5274310" cy="680085"/>
                    </a:xfrm>
                    <a:prstGeom prst="rect">
                      <a:avLst/>
                    </a:prstGeom>
                  </pic:spPr>
                </pic:pic>
              </a:graphicData>
            </a:graphic>
          </wp:inline>
        </w:drawing>
      </w:r>
    </w:p>
    <w:p w14:paraId="18F86494" w14:textId="64E1F7CF" w:rsidR="009D2EEB" w:rsidRPr="002606BE" w:rsidRDefault="00B3316F" w:rsidP="002606BE">
      <w:pPr>
        <w:pStyle w:val="af8"/>
        <w:widowControl w:val="0"/>
        <w:spacing w:afterLines="100" w:after="360"/>
        <w:jc w:val="center"/>
        <w:rPr>
          <w:rFonts w:ascii="Times New Roman" w:eastAsia="標楷體" w:hAnsi="Times New Roman" w:cs="Times New Roman"/>
          <w:b/>
          <w:sz w:val="28"/>
          <w:szCs w:val="28"/>
        </w:rPr>
      </w:pPr>
      <w:bookmarkStart w:id="158" w:name="_Toc198642409"/>
      <w:r w:rsidRPr="00200D16">
        <w:rPr>
          <w:rFonts w:ascii="Times New Roman" w:eastAsia="標楷體" w:hAnsi="Times New Roman" w:cs="Times New Roman" w:hint="eastAsia"/>
          <w:b/>
          <w:sz w:val="28"/>
          <w:szCs w:val="28"/>
        </w:rPr>
        <w:t>圖</w:t>
      </w:r>
      <w:r w:rsidRPr="00200D16">
        <w:rPr>
          <w:rFonts w:ascii="Times New Roman" w:eastAsia="標楷體" w:hAnsi="Times New Roman" w:cs="Times New Roman" w:hint="eastAsia"/>
          <w:b/>
          <w:sz w:val="28"/>
          <w:szCs w:val="28"/>
        </w:rPr>
        <w:t xml:space="preserve"> 4.</w:t>
      </w:r>
      <w:r w:rsidRPr="00200D16">
        <w:rPr>
          <w:rFonts w:ascii="Times New Roman" w:eastAsia="標楷體" w:hAnsi="Times New Roman" w:cs="Times New Roman"/>
          <w:b/>
          <w:sz w:val="28"/>
          <w:szCs w:val="28"/>
        </w:rPr>
        <w:fldChar w:fldCharType="begin"/>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hint="eastAsia"/>
          <w:b/>
          <w:sz w:val="28"/>
          <w:szCs w:val="28"/>
        </w:rPr>
        <w:instrText xml:space="preserve">SEQ </w:instrText>
      </w:r>
      <w:r w:rsidRPr="00200D16">
        <w:rPr>
          <w:rFonts w:ascii="Times New Roman" w:eastAsia="標楷體" w:hAnsi="Times New Roman" w:cs="Times New Roman" w:hint="eastAsia"/>
          <w:b/>
          <w:sz w:val="28"/>
          <w:szCs w:val="28"/>
        </w:rPr>
        <w:instrText>圖</w:instrText>
      </w:r>
      <w:r w:rsidRPr="00200D16">
        <w:rPr>
          <w:rFonts w:ascii="Times New Roman" w:eastAsia="標楷體" w:hAnsi="Times New Roman" w:cs="Times New Roman" w:hint="eastAsia"/>
          <w:b/>
          <w:sz w:val="28"/>
          <w:szCs w:val="28"/>
        </w:rPr>
        <w:instrText>_4. \* ARABIC</w:instrText>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8</w:t>
      </w:r>
      <w:r w:rsidRPr="00200D16">
        <w:rPr>
          <w:rFonts w:ascii="Times New Roman" w:eastAsia="標楷體" w:hAnsi="Times New Roman" w:cs="Times New Roman"/>
          <w:b/>
          <w:sz w:val="28"/>
          <w:szCs w:val="28"/>
        </w:rPr>
        <w:fldChar w:fldCharType="end"/>
      </w:r>
      <w:r w:rsidRPr="00200D16">
        <w:rPr>
          <w:rFonts w:ascii="Times New Roman" w:eastAsia="標楷體" w:hAnsi="Times New Roman" w:cs="Times New Roman" w:hint="eastAsia"/>
          <w:b/>
          <w:sz w:val="28"/>
          <w:szCs w:val="28"/>
        </w:rPr>
        <w:t xml:space="preserve"> </w:t>
      </w:r>
      <w:r w:rsidRPr="00200D16">
        <w:rPr>
          <w:rFonts w:ascii="Times New Roman" w:eastAsia="標楷體" w:hAnsi="Times New Roman" w:cs="Times New Roman" w:hint="eastAsia"/>
          <w:b/>
          <w:sz w:val="28"/>
          <w:szCs w:val="28"/>
        </w:rPr>
        <w:t>二分法準確率</w:t>
      </w:r>
      <w:bookmarkEnd w:id="158"/>
    </w:p>
    <w:p w14:paraId="7B5F21C3" w14:textId="52D6E412"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0.94</w:t>
      </w:r>
      <w:r w:rsidRPr="009D2D9E">
        <w:rPr>
          <w:rFonts w:ascii="Times New Roman" w:eastAsia="標楷體" w:hAnsi="Times New Roman" w:hint="eastAsia"/>
          <w:bCs/>
          <w:sz w:val="28"/>
          <w:szCs w:val="28"/>
        </w:rPr>
        <w:t>，驗證損失率高於訓練損失率，模型可能出現過擬合之情況，而對於新樣本的泛化能力還有提升空間</w:t>
      </w:r>
      <w:r w:rsidR="00CB5FE2">
        <w:rPr>
          <w:rFonts w:ascii="Times New Roman" w:eastAsia="標楷體" w:hAnsi="Times New Roman" w:hint="eastAsia"/>
          <w:bCs/>
          <w:sz w:val="28"/>
          <w:szCs w:val="28"/>
        </w:rPr>
        <w:t>，</w:t>
      </w:r>
      <w:r w:rsidR="00566F8F">
        <w:rPr>
          <w:rFonts w:ascii="Times New Roman" w:eastAsia="標楷體" w:hAnsi="Times New Roman" w:hint="eastAsia"/>
          <w:bCs/>
          <w:sz w:val="28"/>
          <w:szCs w:val="28"/>
        </w:rPr>
        <w:t>結果曲線</w:t>
      </w:r>
      <w:r w:rsidR="00CB5FE2" w:rsidRPr="009D2D9E">
        <w:rPr>
          <w:rFonts w:ascii="Times New Roman" w:eastAsia="標楷體" w:hAnsi="Times New Roman" w:hint="eastAsia"/>
          <w:bCs/>
          <w:sz w:val="28"/>
          <w:szCs w:val="28"/>
        </w:rPr>
        <w:t>如圖</w:t>
      </w:r>
      <w:r w:rsidR="00CB5FE2"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9</w:t>
      </w:r>
      <w:r w:rsidRPr="009D2D9E">
        <w:rPr>
          <w:rFonts w:ascii="Times New Roman" w:eastAsia="標楷體" w:hAnsi="Times New Roman" w:hint="eastAsia"/>
          <w:bCs/>
          <w:sz w:val="28"/>
          <w:szCs w:val="28"/>
        </w:rPr>
        <w:t>。</w:t>
      </w:r>
    </w:p>
    <w:p w14:paraId="0B9F4123" w14:textId="77777777" w:rsidR="00B3316F" w:rsidRPr="009D2D9E" w:rsidRDefault="00B3316F" w:rsidP="00B3316F">
      <w:pPr>
        <w:pStyle w:val="a7"/>
        <w:keepNext/>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037D996B" wp14:editId="04733E78">
            <wp:extent cx="5274310" cy="2012950"/>
            <wp:effectExtent l="0" t="0" r="2540" b="6350"/>
            <wp:docPr id="35291387" name="圖片 1" descr="一張含有 行, 圖表, 繪圖,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0701" name="圖片 1" descr="一張含有 行, 圖表, 繪圖, 平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14:paraId="4AA93233" w14:textId="17EAA7F4" w:rsidR="00B3316F" w:rsidRPr="00566F8F" w:rsidRDefault="00B3316F" w:rsidP="00566F8F">
      <w:pPr>
        <w:pStyle w:val="af8"/>
        <w:widowControl w:val="0"/>
        <w:spacing w:afterLines="100" w:after="360"/>
        <w:jc w:val="center"/>
        <w:rPr>
          <w:rFonts w:ascii="Times New Roman" w:eastAsia="標楷體" w:hAnsi="Times New Roman" w:cs="Times New Roman"/>
          <w:b/>
          <w:sz w:val="28"/>
          <w:szCs w:val="28"/>
        </w:rPr>
      </w:pPr>
      <w:bookmarkStart w:id="159" w:name="_Toc198642410"/>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9</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二分法</w:t>
      </w:r>
      <w:r w:rsidRPr="00584E18">
        <w:rPr>
          <w:rFonts w:ascii="Times New Roman" w:eastAsia="標楷體" w:hAnsi="Times New Roman" w:cs="Times New Roman" w:hint="eastAsia"/>
          <w:b/>
          <w:sz w:val="28"/>
          <w:szCs w:val="28"/>
        </w:rPr>
        <w:t>Accuracy</w:t>
      </w:r>
      <w:r w:rsidR="0038519A" w:rsidRPr="00584E18">
        <w:rPr>
          <w:rFonts w:ascii="Times New Roman" w:eastAsia="標楷體" w:hAnsi="Times New Roman" w:cs="Times New Roman" w:hint="eastAsia"/>
          <w:b/>
          <w:sz w:val="28"/>
          <w:szCs w:val="28"/>
        </w:rPr>
        <w:t>與</w:t>
      </w:r>
      <w:r w:rsidRPr="00584E18">
        <w:rPr>
          <w:rFonts w:ascii="Times New Roman" w:eastAsia="標楷體" w:hAnsi="Times New Roman" w:cs="Times New Roman" w:hint="eastAsia"/>
          <w:b/>
          <w:sz w:val="28"/>
          <w:szCs w:val="28"/>
        </w:rPr>
        <w:t>Loss</w:t>
      </w:r>
      <w:r w:rsidRPr="00584E18">
        <w:rPr>
          <w:rFonts w:ascii="Times New Roman" w:eastAsia="標楷體" w:hAnsi="Times New Roman" w:cs="Times New Roman" w:hint="eastAsia"/>
          <w:b/>
          <w:sz w:val="28"/>
          <w:szCs w:val="28"/>
        </w:rPr>
        <w:t>曲線圖</w:t>
      </w:r>
      <w:bookmarkEnd w:id="159"/>
    </w:p>
    <w:p w14:paraId="57F7A9DD" w14:textId="26485295"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由二分法混淆矩陣圖</w:t>
      </w:r>
      <w:r w:rsidRPr="009D2D9E">
        <w:rPr>
          <w:rFonts w:ascii="Times New Roman" w:eastAsia="標楷體" w:hAnsi="Times New Roman"/>
          <w:bCs/>
          <w:sz w:val="28"/>
          <w:szCs w:val="28"/>
        </w:rPr>
        <w:t>圖</w:t>
      </w:r>
      <w:r w:rsidRPr="009D2D9E">
        <w:rPr>
          <w:rFonts w:ascii="Times New Roman" w:eastAsia="標楷體" w:hAnsi="Times New Roman" w:hint="eastAsia"/>
          <w:bCs/>
          <w:sz w:val="28"/>
          <w:szCs w:val="28"/>
        </w:rPr>
        <w:t>4.1</w:t>
      </w:r>
      <w:r w:rsidR="00E07811">
        <w:rPr>
          <w:rFonts w:ascii="Times New Roman" w:eastAsia="標楷體" w:hAnsi="Times New Roman" w:hint="eastAsia"/>
          <w:bCs/>
          <w:sz w:val="28"/>
          <w:szCs w:val="28"/>
        </w:rPr>
        <w:t>0</w:t>
      </w:r>
      <w:r w:rsidRPr="009D2D9E">
        <w:rPr>
          <w:rFonts w:ascii="Times New Roman" w:eastAsia="標楷體" w:hAnsi="Times New Roman"/>
          <w:bCs/>
          <w:sz w:val="28"/>
          <w:szCs w:val="28"/>
        </w:rPr>
        <w:t>中可觀察到，模型在分類「</w:t>
      </w:r>
      <w:r w:rsidRPr="009D2D9E">
        <w:rPr>
          <w:rFonts w:ascii="Times New Roman" w:eastAsia="標楷體" w:hAnsi="Times New Roman"/>
          <w:bCs/>
          <w:sz w:val="28"/>
          <w:szCs w:val="28"/>
        </w:rPr>
        <w:t>No DR</w:t>
      </w:r>
      <w:r w:rsidRPr="009D2D9E">
        <w:rPr>
          <w:rFonts w:ascii="Times New Roman" w:eastAsia="標楷體" w:hAnsi="Times New Roman"/>
          <w:bCs/>
          <w:sz w:val="28"/>
          <w:szCs w:val="28"/>
        </w:rPr>
        <w:t>」與「</w:t>
      </w:r>
      <w:r w:rsidRPr="009D2D9E">
        <w:rPr>
          <w:rFonts w:ascii="Times New Roman" w:eastAsia="標楷體" w:hAnsi="Times New Roman" w:hint="eastAsia"/>
          <w:bCs/>
          <w:sz w:val="28"/>
          <w:szCs w:val="28"/>
        </w:rPr>
        <w:t>DR</w:t>
      </w:r>
      <w:r w:rsidRPr="009D2D9E">
        <w:rPr>
          <w:rFonts w:ascii="Times New Roman" w:eastAsia="標楷體" w:hAnsi="Times New Roman"/>
          <w:bCs/>
          <w:sz w:val="28"/>
          <w:szCs w:val="28"/>
        </w:rPr>
        <w:t>」的表現非常</w:t>
      </w:r>
      <w:r w:rsidRPr="009D2D9E">
        <w:rPr>
          <w:rFonts w:ascii="Times New Roman" w:eastAsia="標楷體" w:hAnsi="Times New Roman" w:hint="eastAsia"/>
          <w:bCs/>
          <w:sz w:val="28"/>
          <w:szCs w:val="28"/>
        </w:rPr>
        <w:t>平均</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準確度高。</w:t>
      </w:r>
    </w:p>
    <w:p w14:paraId="533C6D3C"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4303598" wp14:editId="51EBB620">
            <wp:extent cx="3855720" cy="3610042"/>
            <wp:effectExtent l="0" t="0" r="0" b="9525"/>
            <wp:docPr id="500499682"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8677" name="圖片 1" descr="一張含有 文字, 螢幕擷取畫面, 圖表, Rectangle 的圖片&#10;&#10;AI 產生的內容可能不正確。"/>
                    <pic:cNvPicPr/>
                  </pic:nvPicPr>
                  <pic:blipFill>
                    <a:blip r:embed="rId44">
                      <a:extLst>
                        <a:ext uri="{28A0092B-C50C-407E-A947-70E740481C1C}">
                          <a14:useLocalDpi xmlns:a14="http://schemas.microsoft.com/office/drawing/2010/main" val="0"/>
                        </a:ext>
                      </a:extLst>
                    </a:blip>
                    <a:stretch>
                      <a:fillRect/>
                    </a:stretch>
                  </pic:blipFill>
                  <pic:spPr>
                    <a:xfrm>
                      <a:off x="0" y="0"/>
                      <a:ext cx="3869955" cy="3623370"/>
                    </a:xfrm>
                    <a:prstGeom prst="rect">
                      <a:avLst/>
                    </a:prstGeom>
                  </pic:spPr>
                </pic:pic>
              </a:graphicData>
            </a:graphic>
          </wp:inline>
        </w:drawing>
      </w:r>
    </w:p>
    <w:p w14:paraId="50376A7E" w14:textId="3E36A43F"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60" w:name="_Toc198642411"/>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10</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混淆矩陣</w:t>
      </w:r>
      <w:bookmarkEnd w:id="160"/>
    </w:p>
    <w:p w14:paraId="337D849D" w14:textId="77777777" w:rsidR="00325346" w:rsidRDefault="00325346">
      <w:pPr>
        <w:rPr>
          <w:rFonts w:ascii="Times New Roman" w:eastAsia="標楷體" w:hAnsi="Times New Roman"/>
          <w:bCs/>
          <w:sz w:val="28"/>
          <w:szCs w:val="28"/>
        </w:rPr>
      </w:pPr>
      <w:r>
        <w:rPr>
          <w:rFonts w:ascii="Times New Roman" w:eastAsia="標楷體" w:hAnsi="Times New Roman"/>
          <w:bCs/>
          <w:sz w:val="28"/>
          <w:szCs w:val="28"/>
        </w:rPr>
        <w:br w:type="page"/>
      </w:r>
    </w:p>
    <w:p w14:paraId="1D88E165" w14:textId="6923DFC1" w:rsidR="00325346" w:rsidRDefault="00B3316F" w:rsidP="00325346">
      <w:pPr>
        <w:spacing w:after="120" w:line="480" w:lineRule="exact"/>
        <w:ind w:firstLineChars="200" w:firstLine="560"/>
        <w:jc w:val="both"/>
        <w:rPr>
          <w:rFonts w:ascii="Times New Roman" w:eastAsia="標楷體" w:hAnsi="Times New Roman" w:cs="Arial"/>
          <w:bCs/>
          <w:sz w:val="28"/>
          <w:szCs w:val="28"/>
        </w:rPr>
      </w:pPr>
      <w:r w:rsidRPr="009D2D9E">
        <w:rPr>
          <w:rFonts w:ascii="Times New Roman" w:eastAsia="標楷體" w:hAnsi="Times New Roman" w:hint="eastAsia"/>
          <w:bCs/>
          <w:sz w:val="28"/>
          <w:szCs w:val="28"/>
        </w:rPr>
        <w:lastRenderedPageBreak/>
        <w:t>表</w:t>
      </w:r>
      <w:r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為二分法常見評價指標。</w:t>
      </w:r>
      <w:r w:rsidRPr="009D2D9E">
        <w:rPr>
          <w:rFonts w:ascii="Times New Roman" w:eastAsia="標楷體" w:hAnsi="Times New Roman" w:cs="Arial"/>
          <w:bCs/>
          <w:sz w:val="28"/>
          <w:szCs w:val="28"/>
        </w:rPr>
        <w:t xml:space="preserve"> </w:t>
      </w:r>
    </w:p>
    <w:p w14:paraId="3750C6BC" w14:textId="37BCF6AF" w:rsidR="00325346" w:rsidRPr="005127EF" w:rsidRDefault="00325346" w:rsidP="00325346">
      <w:pPr>
        <w:widowControl w:val="0"/>
        <w:spacing w:beforeLines="100" w:before="360"/>
        <w:jc w:val="center"/>
        <w:rPr>
          <w:rFonts w:ascii="Times New Roman" w:eastAsia="標楷體" w:hAnsi="Times New Roman" w:cs="Arial"/>
          <w:b/>
          <w:sz w:val="28"/>
          <w:szCs w:val="28"/>
        </w:rPr>
      </w:pPr>
      <w:bookmarkStart w:id="161" w:name="_Toc198610573"/>
      <w:r w:rsidRPr="00584E18">
        <w:rPr>
          <w:rFonts w:ascii="Times New Roman" w:eastAsia="標楷體" w:hAnsi="Times New Roman" w:cs="Arial" w:hint="eastAsia"/>
          <w:b/>
          <w:sz w:val="28"/>
          <w:szCs w:val="28"/>
        </w:rPr>
        <w:t>表</w:t>
      </w:r>
      <w:r w:rsidRPr="00584E18">
        <w:rPr>
          <w:rFonts w:ascii="Times New Roman" w:eastAsia="標楷體" w:hAnsi="Times New Roman" w:cs="Arial" w:hint="eastAsia"/>
          <w:b/>
          <w:sz w:val="28"/>
          <w:szCs w:val="28"/>
        </w:rPr>
        <w:t xml:space="preserve"> 4.</w:t>
      </w:r>
      <w:r w:rsidRPr="00584E18">
        <w:rPr>
          <w:rFonts w:ascii="Times New Roman" w:eastAsia="標楷體" w:hAnsi="Times New Roman" w:cs="Arial"/>
          <w:b/>
          <w:sz w:val="28"/>
          <w:szCs w:val="28"/>
        </w:rPr>
        <w:fldChar w:fldCharType="begin"/>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hint="eastAsia"/>
          <w:b/>
          <w:sz w:val="28"/>
          <w:szCs w:val="28"/>
        </w:rPr>
        <w:instrText xml:space="preserve">SEQ </w:instrText>
      </w:r>
      <w:r w:rsidRPr="00584E18">
        <w:rPr>
          <w:rFonts w:ascii="Times New Roman" w:eastAsia="標楷體" w:hAnsi="Times New Roman" w:cs="Arial" w:hint="eastAsia"/>
          <w:b/>
          <w:sz w:val="28"/>
          <w:szCs w:val="28"/>
        </w:rPr>
        <w:instrText>表</w:instrText>
      </w:r>
      <w:r w:rsidRPr="00584E18">
        <w:rPr>
          <w:rFonts w:ascii="Times New Roman" w:eastAsia="標楷體" w:hAnsi="Times New Roman" w:cs="Arial" w:hint="eastAsia"/>
          <w:b/>
          <w:sz w:val="28"/>
          <w:szCs w:val="28"/>
        </w:rPr>
        <w:instrText>_4. \* ARABIC</w:instrText>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584E18">
        <w:rPr>
          <w:rFonts w:ascii="Times New Roman" w:eastAsia="標楷體" w:hAnsi="Times New Roman" w:cs="Arial"/>
          <w:b/>
          <w:sz w:val="28"/>
          <w:szCs w:val="28"/>
        </w:rPr>
        <w:fldChar w:fldCharType="end"/>
      </w:r>
      <w:r w:rsidRPr="00584E18">
        <w:rPr>
          <w:rFonts w:ascii="Times New Roman" w:eastAsia="標楷體" w:hAnsi="Times New Roman" w:cs="Arial" w:hint="eastAsia"/>
          <w:b/>
          <w:sz w:val="28"/>
          <w:szCs w:val="28"/>
        </w:rPr>
        <w:t xml:space="preserve"> CNN</w:t>
      </w:r>
      <w:r w:rsidRPr="00584E18">
        <w:rPr>
          <w:rFonts w:ascii="Times New Roman" w:eastAsia="標楷體" w:hAnsi="Times New Roman" w:cs="Arial" w:hint="eastAsia"/>
          <w:b/>
          <w:sz w:val="28"/>
          <w:szCs w:val="28"/>
        </w:rPr>
        <w:t>二分法指標</w:t>
      </w:r>
      <w:bookmarkEnd w:id="161"/>
    </w:p>
    <w:tbl>
      <w:tblPr>
        <w:tblStyle w:val="af0"/>
        <w:tblW w:w="5000" w:type="pct"/>
        <w:tblLook w:val="04A0" w:firstRow="1" w:lastRow="0" w:firstColumn="1" w:lastColumn="0" w:noHBand="0" w:noVBand="1"/>
      </w:tblPr>
      <w:tblGrid>
        <w:gridCol w:w="1660"/>
        <w:gridCol w:w="1659"/>
        <w:gridCol w:w="1659"/>
        <w:gridCol w:w="1659"/>
        <w:gridCol w:w="1659"/>
      </w:tblGrid>
      <w:tr w:rsidR="00325346" w:rsidRPr="009D2D9E" w14:paraId="47DF5969" w14:textId="77777777" w:rsidTr="00884196">
        <w:trPr>
          <w:trHeight w:val="680"/>
        </w:trPr>
        <w:tc>
          <w:tcPr>
            <w:tcW w:w="1000" w:type="pct"/>
            <w:vAlign w:val="center"/>
          </w:tcPr>
          <w:p w14:paraId="30E4E9B9"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1000" w:type="pct"/>
            <w:vAlign w:val="center"/>
          </w:tcPr>
          <w:p w14:paraId="58E7265D"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1000" w:type="pct"/>
            <w:vAlign w:val="center"/>
          </w:tcPr>
          <w:p w14:paraId="36B7948E"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1000" w:type="pct"/>
            <w:vAlign w:val="center"/>
          </w:tcPr>
          <w:p w14:paraId="3BCACC1A"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1000" w:type="pct"/>
            <w:vAlign w:val="center"/>
          </w:tcPr>
          <w:p w14:paraId="6E04C3FB"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325346" w:rsidRPr="009D2D9E" w14:paraId="3C234B1B" w14:textId="77777777" w:rsidTr="00884196">
        <w:trPr>
          <w:trHeight w:val="680"/>
        </w:trPr>
        <w:tc>
          <w:tcPr>
            <w:tcW w:w="1000" w:type="pct"/>
            <w:vAlign w:val="center"/>
          </w:tcPr>
          <w:p w14:paraId="5E75FA44"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w:t>
            </w:r>
          </w:p>
        </w:tc>
        <w:tc>
          <w:tcPr>
            <w:tcW w:w="1000" w:type="pct"/>
            <w:vAlign w:val="center"/>
          </w:tcPr>
          <w:p w14:paraId="6F0EFCD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0.9455</w:t>
            </w:r>
          </w:p>
        </w:tc>
        <w:tc>
          <w:tcPr>
            <w:tcW w:w="1000" w:type="pct"/>
            <w:vAlign w:val="center"/>
          </w:tcPr>
          <w:p w14:paraId="2D067A6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0.9319</w:t>
            </w:r>
          </w:p>
        </w:tc>
        <w:tc>
          <w:tcPr>
            <w:tcW w:w="1000" w:type="pct"/>
            <w:vAlign w:val="center"/>
          </w:tcPr>
          <w:p w14:paraId="6C939BF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0.9386</w:t>
            </w:r>
          </w:p>
        </w:tc>
        <w:tc>
          <w:tcPr>
            <w:tcW w:w="1000" w:type="pct"/>
            <w:vAlign w:val="center"/>
          </w:tcPr>
          <w:p w14:paraId="75D30993"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279</w:t>
            </w:r>
          </w:p>
        </w:tc>
      </w:tr>
      <w:tr w:rsidR="00325346" w:rsidRPr="009D2D9E" w14:paraId="34D1B333" w14:textId="77777777" w:rsidTr="00884196">
        <w:trPr>
          <w:trHeight w:val="680"/>
        </w:trPr>
        <w:tc>
          <w:tcPr>
            <w:tcW w:w="1000" w:type="pct"/>
            <w:vAlign w:val="center"/>
          </w:tcPr>
          <w:p w14:paraId="31052AA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 DR</w:t>
            </w:r>
          </w:p>
        </w:tc>
        <w:tc>
          <w:tcPr>
            <w:tcW w:w="1000" w:type="pct"/>
            <w:vAlign w:val="center"/>
          </w:tcPr>
          <w:p w14:paraId="2E41BBA2"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0.9309</w:t>
            </w:r>
          </w:p>
        </w:tc>
        <w:tc>
          <w:tcPr>
            <w:tcW w:w="1000" w:type="pct"/>
            <w:vAlign w:val="center"/>
          </w:tcPr>
          <w:p w14:paraId="2AC7F877"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0.9446</w:t>
            </w:r>
          </w:p>
        </w:tc>
        <w:tc>
          <w:tcPr>
            <w:tcW w:w="1000" w:type="pct"/>
            <w:vAlign w:val="center"/>
          </w:tcPr>
          <w:p w14:paraId="5493B310"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0.9377</w:t>
            </w:r>
          </w:p>
        </w:tc>
        <w:tc>
          <w:tcPr>
            <w:tcW w:w="1000" w:type="pct"/>
            <w:vAlign w:val="center"/>
          </w:tcPr>
          <w:p w14:paraId="414951B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271</w:t>
            </w:r>
          </w:p>
        </w:tc>
      </w:tr>
    </w:tbl>
    <w:p w14:paraId="2F80F588" w14:textId="77777777" w:rsidR="00325346" w:rsidRPr="009D2D9E" w:rsidRDefault="00325346" w:rsidP="00F847C5">
      <w:pPr>
        <w:spacing w:beforeLines="100" w:before="360"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模型在最</w:t>
      </w:r>
      <w:r w:rsidRPr="009D2D9E">
        <w:rPr>
          <w:rFonts w:ascii="Times New Roman" w:eastAsia="標楷體" w:hAnsi="Times New Roman" w:hint="eastAsia"/>
          <w:bCs/>
          <w:sz w:val="28"/>
          <w:szCs w:val="28"/>
        </w:rPr>
        <w:t>後</w:t>
      </w:r>
      <w:r w:rsidRPr="009D2D9E">
        <w:rPr>
          <w:rFonts w:ascii="Times New Roman" w:eastAsia="標楷體" w:hAnsi="Times New Roman"/>
          <w:bCs/>
          <w:sz w:val="28"/>
          <w:szCs w:val="28"/>
        </w:rPr>
        <w:t>表</w:t>
      </w:r>
      <w:r w:rsidRPr="009D2D9E">
        <w:rPr>
          <w:rFonts w:ascii="Times New Roman" w:eastAsia="標楷體" w:hAnsi="Times New Roman" w:hint="eastAsia"/>
          <w:bCs/>
          <w:sz w:val="28"/>
          <w:szCs w:val="28"/>
        </w:rPr>
        <w:t>現訓練準確率高達</w:t>
      </w:r>
      <w:r w:rsidRPr="009D2D9E">
        <w:rPr>
          <w:rFonts w:ascii="Times New Roman" w:eastAsia="標楷體" w:hAnsi="Times New Roman" w:hint="eastAsia"/>
          <w:bCs/>
          <w:sz w:val="28"/>
          <w:szCs w:val="28"/>
        </w:rPr>
        <w:t>0.98</w:t>
      </w:r>
      <w:r w:rsidRPr="009D2D9E">
        <w:rPr>
          <w:rFonts w:ascii="Times New Roman" w:eastAsia="標楷體" w:hAnsi="Times New Roman" w:hint="eastAsia"/>
          <w:bCs/>
          <w:sz w:val="28"/>
          <w:szCs w:val="28"/>
        </w:rPr>
        <w:t>，說明模型在訓練數據上幾乎收斂</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四分法的訓練結果為</w:t>
      </w:r>
      <w:r w:rsidRPr="00D354D6">
        <w:rPr>
          <w:rFonts w:ascii="Times New Roman" w:eastAsia="標楷體" w:hAnsi="Times New Roman" w:hint="eastAsia"/>
          <w:sz w:val="28"/>
          <w:szCs w:val="28"/>
        </w:rPr>
        <w:t>圖</w:t>
      </w:r>
      <w:r w:rsidRPr="00D354D6">
        <w:rPr>
          <w:rFonts w:ascii="Times New Roman" w:eastAsia="標楷體" w:hAnsi="Times New Roman" w:hint="eastAsia"/>
          <w:sz w:val="28"/>
          <w:szCs w:val="28"/>
        </w:rPr>
        <w:t>4.11</w:t>
      </w:r>
      <w:r>
        <w:rPr>
          <w:rFonts w:ascii="Times New Roman" w:eastAsia="標楷體" w:hAnsi="Times New Roman" w:hint="eastAsia"/>
          <w:bCs/>
          <w:sz w:val="28"/>
          <w:szCs w:val="28"/>
        </w:rPr>
        <w:t>。</w:t>
      </w:r>
    </w:p>
    <w:p w14:paraId="31A0DDA8" w14:textId="77777777" w:rsidR="00F847C5" w:rsidRDefault="00325346" w:rsidP="00F847C5">
      <w:pPr>
        <w:keepNext/>
        <w:spacing w:beforeLines="100" w:before="360"/>
        <w:jc w:val="center"/>
      </w:pPr>
      <w:r w:rsidRPr="009D2D9E">
        <w:rPr>
          <w:rFonts w:ascii="Times New Roman" w:eastAsia="標楷體" w:hAnsi="Times New Roman"/>
          <w:bCs/>
          <w:noProof/>
          <w:sz w:val="28"/>
          <w:szCs w:val="28"/>
        </w:rPr>
        <w:drawing>
          <wp:inline distT="0" distB="0" distL="0" distR="0" wp14:anchorId="251C0172" wp14:editId="3E70422D">
            <wp:extent cx="5274310" cy="680720"/>
            <wp:effectExtent l="0" t="0" r="2540" b="5080"/>
            <wp:docPr id="32089633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990" name="圖片 1" descr="一張含有 文字, 螢幕擷取畫面, 字型, 行 的圖片&#10;&#10;AI 產生的內容可能不正確。"/>
                    <pic:cNvPicPr/>
                  </pic:nvPicPr>
                  <pic:blipFill>
                    <a:blip r:embed="rId45"/>
                    <a:stretch>
                      <a:fillRect/>
                    </a:stretch>
                  </pic:blipFill>
                  <pic:spPr>
                    <a:xfrm>
                      <a:off x="0" y="0"/>
                      <a:ext cx="5274310" cy="680720"/>
                    </a:xfrm>
                    <a:prstGeom prst="rect">
                      <a:avLst/>
                    </a:prstGeom>
                  </pic:spPr>
                </pic:pic>
              </a:graphicData>
            </a:graphic>
          </wp:inline>
        </w:drawing>
      </w:r>
    </w:p>
    <w:p w14:paraId="5BF4E27E" w14:textId="09DC1267" w:rsidR="00325346" w:rsidRPr="00F847C5" w:rsidRDefault="00F847C5" w:rsidP="00F847C5">
      <w:pPr>
        <w:pStyle w:val="af8"/>
        <w:widowControl w:val="0"/>
        <w:spacing w:afterLines="100" w:after="360"/>
        <w:jc w:val="center"/>
        <w:rPr>
          <w:rFonts w:ascii="Times New Roman" w:eastAsia="標楷體" w:hAnsi="Times New Roman" w:cs="Times New Roman"/>
          <w:b/>
          <w:sz w:val="28"/>
          <w:szCs w:val="28"/>
        </w:rPr>
      </w:pPr>
      <w:bookmarkStart w:id="162" w:name="_Toc198642412"/>
      <w:r w:rsidRPr="00F847C5">
        <w:rPr>
          <w:rFonts w:ascii="Times New Roman" w:eastAsia="標楷體" w:hAnsi="Times New Roman" w:cs="Times New Roman" w:hint="eastAsia"/>
          <w:b/>
          <w:sz w:val="28"/>
          <w:szCs w:val="28"/>
        </w:rPr>
        <w:t>圖</w:t>
      </w:r>
      <w:r w:rsidRPr="00F847C5">
        <w:rPr>
          <w:rFonts w:ascii="Times New Roman" w:eastAsia="標楷體" w:hAnsi="Times New Roman" w:cs="Times New Roman" w:hint="eastAsia"/>
          <w:b/>
          <w:sz w:val="28"/>
          <w:szCs w:val="28"/>
        </w:rPr>
        <w:t xml:space="preserve"> 4. </w:t>
      </w:r>
      <w:r w:rsidRPr="00F847C5">
        <w:rPr>
          <w:rFonts w:ascii="Times New Roman" w:eastAsia="標楷體" w:hAnsi="Times New Roman" w:cs="Times New Roman"/>
          <w:b/>
          <w:sz w:val="28"/>
          <w:szCs w:val="28"/>
        </w:rPr>
        <w:fldChar w:fldCharType="begin"/>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hint="eastAsia"/>
          <w:b/>
          <w:sz w:val="28"/>
          <w:szCs w:val="28"/>
        </w:rPr>
        <w:instrText xml:space="preserve">SEQ </w:instrText>
      </w:r>
      <w:r w:rsidRPr="00F847C5">
        <w:rPr>
          <w:rFonts w:ascii="Times New Roman" w:eastAsia="標楷體" w:hAnsi="Times New Roman" w:cs="Times New Roman" w:hint="eastAsia"/>
          <w:b/>
          <w:sz w:val="28"/>
          <w:szCs w:val="28"/>
        </w:rPr>
        <w:instrText>圖</w:instrText>
      </w:r>
      <w:r w:rsidRPr="00F847C5">
        <w:rPr>
          <w:rFonts w:ascii="Times New Roman" w:eastAsia="標楷體" w:hAnsi="Times New Roman" w:cs="Times New Roman" w:hint="eastAsia"/>
          <w:b/>
          <w:sz w:val="28"/>
          <w:szCs w:val="28"/>
        </w:rPr>
        <w:instrText>_4. \* ARABIC</w:instrText>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11</w:t>
      </w:r>
      <w:r w:rsidRPr="00F847C5">
        <w:rPr>
          <w:rFonts w:ascii="Times New Roman" w:eastAsia="標楷體" w:hAnsi="Times New Roman" w:cs="Times New Roman"/>
          <w:b/>
          <w:sz w:val="28"/>
          <w:szCs w:val="28"/>
        </w:rPr>
        <w:fldChar w:fldCharType="end"/>
      </w:r>
      <w:r w:rsidRPr="00F847C5">
        <w:rPr>
          <w:rFonts w:ascii="Times New Roman" w:eastAsia="標楷體" w:hAnsi="Times New Roman" w:cs="Times New Roman" w:hint="eastAsia"/>
          <w:b/>
          <w:sz w:val="28"/>
          <w:szCs w:val="28"/>
        </w:rPr>
        <w:t xml:space="preserve"> </w:t>
      </w:r>
      <w:r w:rsidRPr="00F847C5">
        <w:rPr>
          <w:rFonts w:ascii="Times New Roman" w:eastAsia="標楷體" w:hAnsi="Times New Roman" w:cs="Times New Roman" w:hint="eastAsia"/>
          <w:b/>
          <w:sz w:val="28"/>
          <w:szCs w:val="28"/>
        </w:rPr>
        <w:t>四分法準確率</w:t>
      </w:r>
      <w:bookmarkEnd w:id="162"/>
    </w:p>
    <w:p w14:paraId="249E7DD9" w14:textId="77777777" w:rsidR="00325346" w:rsidRPr="009D2D9E" w:rsidRDefault="00325346" w:rsidP="0032534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0.56</w:t>
      </w:r>
      <w:r w:rsidRPr="009D2D9E">
        <w:rPr>
          <w:rFonts w:ascii="Times New Roman" w:eastAsia="標楷體" w:hAnsi="Times New Roman" w:hint="eastAsia"/>
          <w:bCs/>
          <w:sz w:val="28"/>
          <w:szCs w:val="28"/>
        </w:rPr>
        <w:t>，驗證損失率高達</w:t>
      </w:r>
      <w:r w:rsidRPr="009D2D9E">
        <w:rPr>
          <w:rFonts w:ascii="Times New Roman" w:eastAsia="標楷體" w:hAnsi="Times New Roman" w:hint="eastAsia"/>
          <w:bCs/>
          <w:sz w:val="28"/>
          <w:szCs w:val="28"/>
        </w:rPr>
        <w:t>1.2</w:t>
      </w:r>
      <w:r w:rsidRPr="009D2D9E">
        <w:rPr>
          <w:rFonts w:ascii="Times New Roman" w:eastAsia="標楷體" w:hAnsi="Times New Roman" w:hint="eastAsia"/>
          <w:bCs/>
          <w:sz w:val="28"/>
          <w:szCs w:val="28"/>
        </w:rPr>
        <w:t>多，並隨著訓練損失率還有上升趨勢，表示模型在新數據上的泛化能力很弱，而驗證損失率不降反升</w:t>
      </w:r>
      <w:r w:rsidRPr="00D354D6">
        <w:rPr>
          <w:rFonts w:ascii="Times New Roman" w:eastAsia="標楷體" w:hAnsi="Times New Roman" w:hint="eastAsia"/>
          <w:sz w:val="28"/>
          <w:szCs w:val="28"/>
        </w:rPr>
        <w:t>如圖</w:t>
      </w:r>
      <w:r w:rsidRPr="00D354D6">
        <w:rPr>
          <w:rFonts w:ascii="Times New Roman" w:eastAsia="標楷體" w:hAnsi="Times New Roman" w:hint="eastAsia"/>
          <w:sz w:val="28"/>
          <w:szCs w:val="28"/>
        </w:rPr>
        <w:t>4.12</w:t>
      </w:r>
      <w:r w:rsidRPr="009D2D9E">
        <w:rPr>
          <w:rFonts w:ascii="Times New Roman" w:eastAsia="標楷體" w:hAnsi="Times New Roman" w:hint="eastAsia"/>
          <w:bCs/>
          <w:sz w:val="28"/>
          <w:szCs w:val="28"/>
        </w:rPr>
        <w:t>，是過擬合典型特徵。</w:t>
      </w:r>
    </w:p>
    <w:p w14:paraId="6F4EADBE" w14:textId="77777777" w:rsidR="00325346" w:rsidRPr="009D2D9E" w:rsidRDefault="00325346" w:rsidP="0032534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r w:rsidRPr="009D2D9E">
        <w:rPr>
          <w:rFonts w:ascii="Times New Roman" w:eastAsia="標楷體" w:hAnsi="Times New Roman"/>
          <w:bCs/>
          <w:noProof/>
          <w:sz w:val="28"/>
          <w:szCs w:val="28"/>
        </w:rPr>
        <w:drawing>
          <wp:inline distT="0" distB="0" distL="0" distR="0" wp14:anchorId="2E4230C1" wp14:editId="1DBB7003">
            <wp:extent cx="4934193" cy="1889760"/>
            <wp:effectExtent l="0" t="0" r="0" b="0"/>
            <wp:docPr id="1085166231" name="圖片 1" descr="一張含有 行, 繪圖, 圖表, 斜率、斜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6315" name="圖片 1" descr="一張含有 行, 繪圖, 圖表, 斜率、斜坡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8985" cy="1899255"/>
                    </a:xfrm>
                    <a:prstGeom prst="rect">
                      <a:avLst/>
                    </a:prstGeom>
                  </pic:spPr>
                </pic:pic>
              </a:graphicData>
            </a:graphic>
          </wp:inline>
        </w:drawing>
      </w:r>
    </w:p>
    <w:p w14:paraId="386C4FE7" w14:textId="5F7397CD" w:rsidR="00325346" w:rsidRPr="0057159B" w:rsidRDefault="00325346" w:rsidP="00325346">
      <w:pPr>
        <w:pStyle w:val="af8"/>
        <w:widowControl w:val="0"/>
        <w:spacing w:afterLines="100" w:after="360"/>
        <w:jc w:val="center"/>
        <w:rPr>
          <w:rFonts w:ascii="Times New Roman" w:eastAsia="標楷體" w:hAnsi="Times New Roman" w:cs="Times New Roman"/>
          <w:b/>
          <w:sz w:val="28"/>
          <w:szCs w:val="28"/>
        </w:rPr>
      </w:pPr>
      <w:bookmarkStart w:id="163" w:name="_Toc198642413"/>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D354D6">
        <w:rPr>
          <w:rFonts w:ascii="Times New Roman" w:eastAsia="標楷體" w:hAnsi="Times New Roman" w:cs="Times New Roman"/>
          <w:b/>
          <w:sz w:val="28"/>
          <w:szCs w:val="28"/>
        </w:rPr>
        <w:fldChar w:fldCharType="begin"/>
      </w:r>
      <w:r w:rsidRPr="003217B1">
        <w:rPr>
          <w:rFonts w:ascii="Times New Roman" w:hAnsi="Times New Roman"/>
          <w:b/>
          <w:sz w:val="28"/>
          <w:rPrChange w:id="164"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65"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66"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D354D6">
        <w:rPr>
          <w:rFonts w:ascii="Times New Roman" w:eastAsia="標楷體" w:hAnsi="Times New Roman" w:cs="Times New Roman"/>
          <w:b/>
          <w:sz w:val="28"/>
          <w:szCs w:val="28"/>
        </w:rPr>
        <w:fldChar w:fldCharType="separate"/>
      </w:r>
      <w:r w:rsidR="00C97F1B">
        <w:rPr>
          <w:rFonts w:ascii="Times New Roman" w:hAnsi="Times New Roman"/>
          <w:b/>
          <w:noProof/>
          <w:sz w:val="28"/>
        </w:rPr>
        <w:t>12</w:t>
      </w:r>
      <w:r w:rsidRPr="00D354D6">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 </w:t>
      </w:r>
      <w:r w:rsidRPr="00D354D6">
        <w:rPr>
          <w:rFonts w:ascii="Times New Roman" w:eastAsia="標楷體" w:hAnsi="Times New Roman" w:cs="Times New Roman" w:hint="eastAsia"/>
          <w:b/>
          <w:sz w:val="28"/>
          <w:szCs w:val="28"/>
        </w:rPr>
        <w:t>四分法</w:t>
      </w:r>
      <w:r w:rsidRPr="00D354D6">
        <w:rPr>
          <w:rFonts w:ascii="Times New Roman" w:eastAsia="標楷體" w:hAnsi="Times New Roman" w:cs="Times New Roman" w:hint="eastAsia"/>
          <w:b/>
          <w:sz w:val="28"/>
          <w:szCs w:val="28"/>
        </w:rPr>
        <w:t>Accuracy</w:t>
      </w:r>
      <w:r>
        <w:rPr>
          <w:rFonts w:ascii="Times New Roman" w:eastAsia="標楷體" w:hAnsi="Times New Roman" w:cs="Times New Roman" w:hint="eastAsia"/>
          <w:b/>
          <w:sz w:val="28"/>
          <w:szCs w:val="28"/>
        </w:rPr>
        <w:t>與</w:t>
      </w:r>
      <w:r w:rsidRPr="00D354D6">
        <w:rPr>
          <w:rFonts w:ascii="Times New Roman" w:eastAsia="標楷體" w:hAnsi="Times New Roman" w:cs="Times New Roman" w:hint="eastAsia"/>
          <w:b/>
          <w:sz w:val="28"/>
          <w:szCs w:val="28"/>
        </w:rPr>
        <w:t>Loss</w:t>
      </w:r>
      <w:r w:rsidRPr="00D354D6">
        <w:rPr>
          <w:rFonts w:ascii="Times New Roman" w:eastAsia="標楷體" w:hAnsi="Times New Roman" w:cs="Times New Roman" w:hint="eastAsia"/>
          <w:b/>
          <w:sz w:val="28"/>
          <w:szCs w:val="28"/>
        </w:rPr>
        <w:t>曲線圖</w:t>
      </w:r>
      <w:bookmarkEnd w:id="163"/>
    </w:p>
    <w:p w14:paraId="74DE4515" w14:textId="2F993F3E" w:rsidR="00325346" w:rsidRDefault="00325346" w:rsidP="00325346">
      <w:pPr>
        <w:spacing w:after="120" w:line="480" w:lineRule="exact"/>
        <w:ind w:firstLineChars="200" w:firstLine="561"/>
        <w:jc w:val="center"/>
        <w:rPr>
          <w:rFonts w:ascii="Times New Roman" w:eastAsia="標楷體" w:hAnsi="Times New Roman" w:cs="Arial"/>
          <w:b/>
          <w:sz w:val="28"/>
          <w:szCs w:val="28"/>
        </w:rPr>
        <w:sectPr w:rsidR="00325346" w:rsidSect="00B3316F">
          <w:footerReference w:type="first" r:id="rId47"/>
          <w:pgSz w:w="11906" w:h="16838"/>
          <w:pgMar w:top="1440" w:right="1800" w:bottom="1440" w:left="1800" w:header="851" w:footer="419" w:gutter="0"/>
          <w:cols w:space="425"/>
          <w:titlePg/>
          <w:docGrid w:type="lines" w:linePitch="360"/>
        </w:sectPr>
      </w:pPr>
    </w:p>
    <w:p w14:paraId="4E6C3118" w14:textId="300B028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四分法混淆矩陣圖</w:t>
      </w:r>
      <w:r w:rsidRPr="00D354D6">
        <w:rPr>
          <w:rFonts w:ascii="Times New Roman" w:eastAsia="標楷體" w:hAnsi="Times New Roman" w:hint="eastAsia"/>
          <w:sz w:val="28"/>
          <w:szCs w:val="28"/>
        </w:rPr>
        <w:t>如</w:t>
      </w:r>
      <w:r w:rsidRPr="00D354D6">
        <w:rPr>
          <w:rFonts w:ascii="Times New Roman" w:eastAsia="標楷體" w:hAnsi="Times New Roman"/>
          <w:sz w:val="28"/>
          <w:szCs w:val="28"/>
        </w:rPr>
        <w:t>圖</w:t>
      </w:r>
      <w:r w:rsidRPr="00D354D6">
        <w:rPr>
          <w:rFonts w:ascii="Times New Roman" w:eastAsia="標楷體" w:hAnsi="Times New Roman" w:hint="eastAsia"/>
          <w:sz w:val="28"/>
          <w:szCs w:val="28"/>
        </w:rPr>
        <w:t>4.1</w:t>
      </w:r>
      <w:r w:rsidR="00D354D6" w:rsidRPr="00D354D6">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27A4422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5D881FA" wp14:editId="47F10D0E">
            <wp:extent cx="4070159" cy="3627967"/>
            <wp:effectExtent l="0" t="0" r="6985" b="0"/>
            <wp:docPr id="181511349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9047" name="圖片 1" descr="一張含有 文字, 螢幕擷取畫面, 圖表, Rectangle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33007" cy="3683987"/>
                    </a:xfrm>
                    <a:prstGeom prst="rect">
                      <a:avLst/>
                    </a:prstGeom>
                  </pic:spPr>
                </pic:pic>
              </a:graphicData>
            </a:graphic>
          </wp:inline>
        </w:drawing>
      </w:r>
    </w:p>
    <w:p w14:paraId="638BD519" w14:textId="00790FE3" w:rsidR="00B3316F" w:rsidRPr="0057159B" w:rsidRDefault="00B3316F" w:rsidP="00B3316F">
      <w:pPr>
        <w:pStyle w:val="af8"/>
        <w:widowControl w:val="0"/>
        <w:spacing w:afterLines="100" w:after="360"/>
        <w:jc w:val="center"/>
        <w:rPr>
          <w:rFonts w:ascii="Times New Roman" w:eastAsia="標楷體" w:hAnsi="Times New Roman"/>
          <w:b/>
          <w:sz w:val="28"/>
          <w:szCs w:val="28"/>
        </w:rPr>
      </w:pPr>
      <w:bookmarkStart w:id="167" w:name="_Toc198642414"/>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B01C2E">
        <w:rPr>
          <w:rFonts w:ascii="Times New Roman" w:eastAsia="標楷體" w:hAnsi="Times New Roman" w:cs="Times New Roman"/>
          <w:b/>
          <w:sz w:val="28"/>
          <w:szCs w:val="28"/>
        </w:rPr>
        <w:fldChar w:fldCharType="begin"/>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hint="eastAsia"/>
          <w:b/>
          <w:sz w:val="28"/>
          <w:szCs w:val="28"/>
        </w:rPr>
        <w:instrText xml:space="preserve">SEQ </w:instrText>
      </w:r>
      <w:r w:rsidRPr="00B01C2E">
        <w:rPr>
          <w:rFonts w:ascii="Times New Roman" w:eastAsia="標楷體" w:hAnsi="Times New Roman" w:cs="Times New Roman" w:hint="eastAsia"/>
          <w:b/>
          <w:sz w:val="28"/>
          <w:szCs w:val="28"/>
        </w:rPr>
        <w:instrText>圖</w:instrText>
      </w:r>
      <w:r w:rsidRPr="00B01C2E">
        <w:rPr>
          <w:rFonts w:ascii="Times New Roman" w:eastAsia="標楷體" w:hAnsi="Times New Roman" w:cs="Times New Roman" w:hint="eastAsia"/>
          <w:b/>
          <w:sz w:val="28"/>
          <w:szCs w:val="28"/>
        </w:rPr>
        <w:instrText>_4. \* ARABIC</w:instrText>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13</w:t>
      </w:r>
      <w:r w:rsidRPr="00B01C2E">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w:t>
      </w:r>
      <w:r w:rsidRPr="00D354D6">
        <w:rPr>
          <w:rFonts w:ascii="Times New Roman" w:eastAsia="標楷體" w:hAnsi="Times New Roman" w:cs="Times New Roman" w:hint="eastAsia"/>
          <w:b/>
          <w:sz w:val="28"/>
          <w:szCs w:val="28"/>
        </w:rPr>
        <w:t>四分法混淆矩</w:t>
      </w:r>
      <w:bookmarkEnd w:id="167"/>
    </w:p>
    <w:p w14:paraId="026186A0" w14:textId="2C99776E" w:rsid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四分法評價指標中，召回率得知模型識別</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類別為</w:t>
      </w:r>
      <w:r w:rsidRPr="009D2D9E">
        <w:rPr>
          <w:rFonts w:ascii="Times New Roman" w:eastAsia="標楷體" w:hAnsi="Times New Roman" w:hint="eastAsia"/>
          <w:bCs/>
          <w:sz w:val="28"/>
          <w:szCs w:val="28"/>
        </w:rPr>
        <w:t>0.74</w:t>
      </w:r>
      <w:r w:rsidRPr="009D2D9E">
        <w:rPr>
          <w:rFonts w:ascii="Times New Roman" w:eastAsia="標楷體" w:hAnsi="Times New Roman" w:hint="eastAsia"/>
          <w:bCs/>
          <w:sz w:val="28"/>
          <w:szCs w:val="28"/>
        </w:rPr>
        <w:t>最為準確，其他類別的召回率較低，容易混淆</w:t>
      </w:r>
      <w:r w:rsidR="004D732E">
        <w:rPr>
          <w:rFonts w:ascii="Times New Roman" w:eastAsia="標楷體" w:hAnsi="Times New Roman" w:hint="eastAsia"/>
          <w:bCs/>
          <w:sz w:val="28"/>
          <w:szCs w:val="28"/>
        </w:rPr>
        <w:t>，如下</w:t>
      </w:r>
      <w:r w:rsidR="004D732E" w:rsidRPr="00F56354">
        <w:rPr>
          <w:rFonts w:ascii="Times New Roman" w:eastAsia="標楷體" w:hAnsi="Times New Roman" w:hint="eastAsia"/>
          <w:sz w:val="28"/>
          <w:szCs w:val="28"/>
        </w:rPr>
        <w:t>表</w:t>
      </w:r>
      <w:r w:rsidR="004D732E" w:rsidRPr="00F56354">
        <w:rPr>
          <w:rFonts w:ascii="Times New Roman" w:eastAsia="標楷體" w:hAnsi="Times New Roman" w:hint="eastAsia"/>
          <w:sz w:val="28"/>
          <w:szCs w:val="28"/>
        </w:rPr>
        <w:t>4.</w:t>
      </w:r>
      <w:r w:rsidR="00F56354" w:rsidRPr="00F56354">
        <w:rPr>
          <w:rFonts w:ascii="Times New Roman" w:eastAsia="標楷體" w:hAnsi="Times New Roman" w:hint="eastAsia"/>
          <w:sz w:val="28"/>
          <w:szCs w:val="28"/>
        </w:rPr>
        <w:t>2</w:t>
      </w:r>
      <w:r w:rsidRPr="009D2D9E">
        <w:rPr>
          <w:rFonts w:ascii="Times New Roman" w:eastAsia="標楷體" w:hAnsi="Times New Roman" w:hint="eastAsia"/>
          <w:bCs/>
          <w:sz w:val="28"/>
          <w:szCs w:val="28"/>
        </w:rPr>
        <w:t>。</w:t>
      </w:r>
    </w:p>
    <w:p w14:paraId="37D74579" w14:textId="124A467F"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68" w:name="_Toc198610574"/>
      <w:r w:rsidRPr="00F56354">
        <w:rPr>
          <w:rFonts w:ascii="Times New Roman" w:eastAsia="標楷體" w:hAnsi="Times New Roman" w:cs="Arial" w:hint="eastAsia"/>
          <w:b/>
          <w:sz w:val="28"/>
          <w:szCs w:val="28"/>
        </w:rPr>
        <w:t>表</w:t>
      </w:r>
      <w:r w:rsidRPr="00F56354">
        <w:rPr>
          <w:rFonts w:ascii="Times New Roman" w:eastAsia="標楷體" w:hAnsi="Times New Roman" w:cs="Arial" w:hint="eastAsia"/>
          <w:b/>
          <w:sz w:val="28"/>
          <w:szCs w:val="28"/>
        </w:rPr>
        <w:t xml:space="preserve"> 4.</w:t>
      </w:r>
      <w:r w:rsidRPr="00400635">
        <w:rPr>
          <w:rFonts w:ascii="Times New Roman" w:eastAsia="標楷體" w:hAnsi="Times New Roman" w:cs="Arial"/>
          <w:b/>
          <w:sz w:val="28"/>
          <w:szCs w:val="28"/>
        </w:rPr>
        <w:fldChar w:fldCharType="begin"/>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hint="eastAsia"/>
          <w:b/>
          <w:sz w:val="28"/>
          <w:szCs w:val="28"/>
        </w:rPr>
        <w:instrText xml:space="preserve">SEQ </w:instrText>
      </w:r>
      <w:r w:rsidRPr="00400635">
        <w:rPr>
          <w:rFonts w:ascii="Times New Roman" w:eastAsia="標楷體" w:hAnsi="Times New Roman" w:cs="Arial" w:hint="eastAsia"/>
          <w:b/>
          <w:sz w:val="28"/>
          <w:szCs w:val="28"/>
        </w:rPr>
        <w:instrText>表</w:instrText>
      </w:r>
      <w:r w:rsidRPr="00400635">
        <w:rPr>
          <w:rFonts w:ascii="Times New Roman" w:eastAsia="標楷體" w:hAnsi="Times New Roman" w:cs="Arial" w:hint="eastAsia"/>
          <w:b/>
          <w:sz w:val="28"/>
          <w:szCs w:val="28"/>
        </w:rPr>
        <w:instrText>_4. \* ARABIC</w:instrText>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Pr="00400635">
        <w:rPr>
          <w:rFonts w:ascii="Times New Roman" w:eastAsia="標楷體" w:hAnsi="Times New Roman" w:cs="Arial"/>
          <w:b/>
          <w:sz w:val="28"/>
          <w:szCs w:val="28"/>
        </w:rPr>
        <w:fldChar w:fldCharType="end"/>
      </w:r>
      <w:r w:rsidRPr="00F56354">
        <w:rPr>
          <w:rFonts w:ascii="Times New Roman" w:eastAsia="標楷體" w:hAnsi="Times New Roman" w:cs="Arial" w:hint="eastAsia"/>
          <w:b/>
          <w:sz w:val="28"/>
          <w:szCs w:val="28"/>
        </w:rPr>
        <w:t xml:space="preserve"> CNN</w:t>
      </w:r>
      <w:r w:rsidRPr="00F56354">
        <w:rPr>
          <w:rFonts w:ascii="Times New Roman" w:eastAsia="標楷體" w:hAnsi="Times New Roman" w:cs="Arial" w:hint="eastAsia"/>
          <w:b/>
          <w:sz w:val="28"/>
          <w:szCs w:val="28"/>
        </w:rPr>
        <w:t>四分法指標</w:t>
      </w:r>
      <w:bookmarkEnd w:id="168"/>
    </w:p>
    <w:tbl>
      <w:tblPr>
        <w:tblStyle w:val="af0"/>
        <w:tblW w:w="5000" w:type="pct"/>
        <w:tblLayout w:type="fixed"/>
        <w:tblLook w:val="04A0" w:firstRow="1" w:lastRow="0" w:firstColumn="1" w:lastColumn="0" w:noHBand="0" w:noVBand="1"/>
      </w:tblPr>
      <w:tblGrid>
        <w:gridCol w:w="1978"/>
        <w:gridCol w:w="1580"/>
        <w:gridCol w:w="1580"/>
        <w:gridCol w:w="1580"/>
        <w:gridCol w:w="1578"/>
      </w:tblGrid>
      <w:tr w:rsidR="009D2EEB" w:rsidRPr="009D2D9E" w14:paraId="03ABAF31" w14:textId="77777777" w:rsidTr="008D73D3">
        <w:trPr>
          <w:trHeight w:val="737"/>
        </w:trPr>
        <w:tc>
          <w:tcPr>
            <w:tcW w:w="1192" w:type="pct"/>
            <w:vAlign w:val="center"/>
          </w:tcPr>
          <w:p w14:paraId="5891108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52" w:type="pct"/>
            <w:vAlign w:val="center"/>
          </w:tcPr>
          <w:p w14:paraId="50347950"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52" w:type="pct"/>
            <w:vAlign w:val="center"/>
          </w:tcPr>
          <w:p w14:paraId="081EE395"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52" w:type="pct"/>
            <w:vAlign w:val="center"/>
          </w:tcPr>
          <w:p w14:paraId="240D85BA"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51" w:type="pct"/>
            <w:vAlign w:val="center"/>
          </w:tcPr>
          <w:p w14:paraId="35CFE5B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5754D2D8" w14:textId="77777777" w:rsidTr="008D73D3">
        <w:trPr>
          <w:trHeight w:val="737"/>
        </w:trPr>
        <w:tc>
          <w:tcPr>
            <w:tcW w:w="1192" w:type="pct"/>
            <w:vAlign w:val="center"/>
          </w:tcPr>
          <w:p w14:paraId="6C6C8F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52" w:type="pct"/>
            <w:vAlign w:val="center"/>
          </w:tcPr>
          <w:p w14:paraId="1BD8F4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0.4154</w:t>
            </w:r>
          </w:p>
        </w:tc>
        <w:tc>
          <w:tcPr>
            <w:tcW w:w="952" w:type="pct"/>
            <w:vAlign w:val="center"/>
          </w:tcPr>
          <w:p w14:paraId="6D20D2C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0.4821</w:t>
            </w:r>
          </w:p>
        </w:tc>
        <w:tc>
          <w:tcPr>
            <w:tcW w:w="952" w:type="pct"/>
            <w:vAlign w:val="center"/>
          </w:tcPr>
          <w:p w14:paraId="1F4263C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0.4463</w:t>
            </w:r>
          </w:p>
        </w:tc>
        <w:tc>
          <w:tcPr>
            <w:tcW w:w="951" w:type="pct"/>
            <w:vAlign w:val="center"/>
          </w:tcPr>
          <w:p w14:paraId="50FB64B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56</w:t>
            </w:r>
          </w:p>
        </w:tc>
      </w:tr>
      <w:tr w:rsidR="009D2EEB" w:rsidRPr="009D2D9E" w14:paraId="00107E80" w14:textId="77777777" w:rsidTr="008D73D3">
        <w:trPr>
          <w:trHeight w:val="737"/>
        </w:trPr>
        <w:tc>
          <w:tcPr>
            <w:tcW w:w="1192" w:type="pct"/>
            <w:vAlign w:val="center"/>
          </w:tcPr>
          <w:p w14:paraId="6C29920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52" w:type="pct"/>
            <w:vAlign w:val="center"/>
          </w:tcPr>
          <w:p w14:paraId="11D4873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0.6852</w:t>
            </w:r>
          </w:p>
        </w:tc>
        <w:tc>
          <w:tcPr>
            <w:tcW w:w="952" w:type="pct"/>
            <w:vAlign w:val="center"/>
          </w:tcPr>
          <w:p w14:paraId="21540CF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0.7400</w:t>
            </w:r>
          </w:p>
        </w:tc>
        <w:tc>
          <w:tcPr>
            <w:tcW w:w="952" w:type="pct"/>
            <w:vAlign w:val="center"/>
          </w:tcPr>
          <w:p w14:paraId="308149B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0.7115</w:t>
            </w:r>
          </w:p>
        </w:tc>
        <w:tc>
          <w:tcPr>
            <w:tcW w:w="951" w:type="pct"/>
            <w:vAlign w:val="center"/>
          </w:tcPr>
          <w:p w14:paraId="6AF625A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150</w:t>
            </w:r>
          </w:p>
        </w:tc>
      </w:tr>
      <w:tr w:rsidR="009D2EEB" w:rsidRPr="009D2D9E" w14:paraId="3E3348E1" w14:textId="77777777" w:rsidTr="008D73D3">
        <w:trPr>
          <w:trHeight w:val="737"/>
        </w:trPr>
        <w:tc>
          <w:tcPr>
            <w:tcW w:w="1192" w:type="pct"/>
            <w:vAlign w:val="center"/>
          </w:tcPr>
          <w:p w14:paraId="13D1926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52" w:type="pct"/>
            <w:vAlign w:val="center"/>
          </w:tcPr>
          <w:p w14:paraId="69EA18B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0.4500</w:t>
            </w:r>
          </w:p>
        </w:tc>
        <w:tc>
          <w:tcPr>
            <w:tcW w:w="952" w:type="pct"/>
            <w:vAlign w:val="center"/>
          </w:tcPr>
          <w:p w14:paraId="54C3EF4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0.3103</w:t>
            </w:r>
          </w:p>
        </w:tc>
        <w:tc>
          <w:tcPr>
            <w:tcW w:w="952" w:type="pct"/>
            <w:vAlign w:val="center"/>
          </w:tcPr>
          <w:p w14:paraId="7BC0797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0.3673</w:t>
            </w:r>
          </w:p>
        </w:tc>
        <w:tc>
          <w:tcPr>
            <w:tcW w:w="951" w:type="pct"/>
            <w:vAlign w:val="center"/>
          </w:tcPr>
          <w:p w14:paraId="2201E82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29</w:t>
            </w:r>
          </w:p>
        </w:tc>
      </w:tr>
      <w:tr w:rsidR="009D2EEB" w:rsidRPr="009D2D9E" w14:paraId="6173A54D" w14:textId="77777777" w:rsidTr="008D73D3">
        <w:trPr>
          <w:trHeight w:val="737"/>
        </w:trPr>
        <w:tc>
          <w:tcPr>
            <w:tcW w:w="1192" w:type="pct"/>
            <w:vAlign w:val="center"/>
          </w:tcPr>
          <w:p w14:paraId="507FA22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52" w:type="pct"/>
            <w:vAlign w:val="center"/>
          </w:tcPr>
          <w:p w14:paraId="4B7B7CE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0.4375</w:t>
            </w:r>
          </w:p>
        </w:tc>
        <w:tc>
          <w:tcPr>
            <w:tcW w:w="952" w:type="pct"/>
            <w:vAlign w:val="center"/>
          </w:tcPr>
          <w:p w14:paraId="5B740E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0.3182</w:t>
            </w:r>
          </w:p>
        </w:tc>
        <w:tc>
          <w:tcPr>
            <w:tcW w:w="952" w:type="pct"/>
            <w:vAlign w:val="center"/>
          </w:tcPr>
          <w:p w14:paraId="0E556C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0.3684</w:t>
            </w:r>
          </w:p>
        </w:tc>
        <w:tc>
          <w:tcPr>
            <w:tcW w:w="951" w:type="pct"/>
            <w:vAlign w:val="center"/>
          </w:tcPr>
          <w:p w14:paraId="7E1E0A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44</w:t>
            </w:r>
          </w:p>
        </w:tc>
      </w:tr>
    </w:tbl>
    <w:p w14:paraId="5BEC7779" w14:textId="677626F6" w:rsidR="00B3316F" w:rsidRPr="00B3316F" w:rsidRDefault="00B3316F" w:rsidP="00B3316F"/>
    <w:p w14:paraId="4D013FA5" w14:textId="34ACBCD4"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69" w:name="_Toc198636330"/>
      <w:r>
        <w:rPr>
          <w:rFonts w:ascii="Times New Roman" w:eastAsia="標楷體" w:hAnsi="Times New Roman" w:hint="eastAsia"/>
          <w:sz w:val="32"/>
          <w:szCs w:val="32"/>
        </w:rPr>
        <w:lastRenderedPageBreak/>
        <w:t>4.2.2 VGG16</w:t>
      </w:r>
      <w:bookmarkEnd w:id="169"/>
    </w:p>
    <w:p w14:paraId="1DCC5B10" w14:textId="4666A9B1"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因設定</w:t>
      </w:r>
      <w:r w:rsidRPr="009D2D9E">
        <w:rPr>
          <w:rFonts w:ascii="Times New Roman" w:eastAsia="標楷體" w:hAnsi="Times New Roman"/>
          <w:bCs/>
          <w:sz w:val="28"/>
          <w:szCs w:val="28"/>
        </w:rPr>
        <w:t>EarlyStopping</w:t>
      </w:r>
      <w:r w:rsidRPr="009D2D9E">
        <w:rPr>
          <w:rFonts w:ascii="Times New Roman" w:eastAsia="標楷體" w:hAnsi="Times New Roman" w:hint="eastAsia"/>
          <w:bCs/>
          <w:sz w:val="28"/>
          <w:szCs w:val="28"/>
        </w:rPr>
        <w:t>參數，在訓練過程中連續</w:t>
      </w:r>
      <w:r w:rsidRPr="009D2D9E">
        <w:rPr>
          <w:rFonts w:ascii="Times New Roman" w:eastAsia="標楷體" w:hAnsi="Times New Roman"/>
          <w:bCs/>
          <w:sz w:val="28"/>
          <w:szCs w:val="28"/>
        </w:rPr>
        <w:t>10</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驗證準確率</w:t>
      </w:r>
      <w:r w:rsidRPr="009D2D9E">
        <w:rPr>
          <w:rFonts w:ascii="Times New Roman" w:eastAsia="標楷體" w:hAnsi="Times New Roman"/>
          <w:bCs/>
          <w:sz w:val="28"/>
          <w:szCs w:val="28"/>
        </w:rPr>
        <w:t>都没有超</w:t>
      </w:r>
      <w:r w:rsidRPr="009D2D9E">
        <w:rPr>
          <w:rFonts w:ascii="Times New Roman" w:eastAsia="標楷體" w:hAnsi="Times New Roman" w:hint="eastAsia"/>
          <w:bCs/>
          <w:sz w:val="28"/>
          <w:szCs w:val="28"/>
        </w:rPr>
        <w:t>過</w:t>
      </w:r>
      <w:r w:rsidRPr="009D2D9E">
        <w:rPr>
          <w:rFonts w:ascii="Times New Roman" w:eastAsia="標楷體" w:hAnsi="Times New Roman"/>
          <w:bCs/>
          <w:sz w:val="28"/>
          <w:szCs w:val="28"/>
        </w:rPr>
        <w:t>0.90</w:t>
      </w:r>
      <w:r w:rsidRPr="009D2D9E">
        <w:rPr>
          <w:rFonts w:ascii="Times New Roman" w:eastAsia="標楷體" w:hAnsi="Times New Roman" w:hint="eastAsia"/>
          <w:bCs/>
          <w:sz w:val="28"/>
          <w:szCs w:val="28"/>
        </w:rPr>
        <w:t>停止訓練，</w:t>
      </w:r>
      <w:r w:rsidRPr="009D2D9E">
        <w:rPr>
          <w:rFonts w:ascii="Times New Roman" w:eastAsia="標楷體" w:hAnsi="Times New Roman"/>
          <w:bCs/>
          <w:sz w:val="28"/>
          <w:szCs w:val="28"/>
        </w:rPr>
        <w:t>第</w:t>
      </w:r>
      <w:r w:rsidRPr="009D2D9E">
        <w:rPr>
          <w:rFonts w:ascii="Times New Roman" w:eastAsia="標楷體" w:hAnsi="Times New Roman"/>
          <w:bCs/>
          <w:sz w:val="28"/>
          <w:szCs w:val="28"/>
        </w:rPr>
        <w:t>36</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為最佳模型，驗證準確率達到最高點</w:t>
      </w:r>
      <w:r w:rsidRPr="009D2D9E">
        <w:rPr>
          <w:rFonts w:ascii="Times New Roman" w:eastAsia="標楷體" w:hAnsi="Times New Roman" w:hint="eastAsia"/>
          <w:bCs/>
          <w:sz w:val="28"/>
          <w:szCs w:val="28"/>
        </w:rPr>
        <w:t>0.90</w:t>
      </w:r>
      <w:r w:rsidRPr="009D2D9E">
        <w:rPr>
          <w:rFonts w:ascii="Times New Roman" w:eastAsia="標楷體" w:hAnsi="Times New Roman" w:hint="eastAsia"/>
          <w:bCs/>
          <w:sz w:val="28"/>
          <w:szCs w:val="28"/>
        </w:rPr>
        <w:t>，驗證損失最低為</w:t>
      </w:r>
      <w:r w:rsidRPr="009D2D9E">
        <w:rPr>
          <w:rFonts w:ascii="Times New Roman" w:eastAsia="標楷體" w:hAnsi="Times New Roman" w:hint="eastAsia"/>
          <w:bCs/>
          <w:sz w:val="28"/>
          <w:szCs w:val="28"/>
        </w:rPr>
        <w:t>0.23</w:t>
      </w:r>
      <w:r w:rsidRPr="009D2D9E">
        <w:rPr>
          <w:rFonts w:ascii="Times New Roman" w:eastAsia="標楷體" w:hAnsi="Times New Roman" w:hint="eastAsia"/>
          <w:bCs/>
          <w:sz w:val="28"/>
          <w:szCs w:val="28"/>
        </w:rPr>
        <w:t>。</w:t>
      </w:r>
      <w:r w:rsidR="00D41512" w:rsidRPr="00EF5D19">
        <w:rPr>
          <w:rFonts w:ascii="Times New Roman" w:eastAsia="標楷體" w:hAnsi="Times New Roman" w:hint="eastAsia"/>
          <w:bCs/>
          <w:sz w:val="28"/>
          <w:szCs w:val="28"/>
        </w:rPr>
        <w:t>圖</w:t>
      </w:r>
      <w:r w:rsidR="00D41512" w:rsidRPr="00EF5D19">
        <w:rPr>
          <w:rFonts w:ascii="Times New Roman" w:eastAsia="標楷體" w:hAnsi="Times New Roman" w:hint="eastAsia"/>
          <w:bCs/>
          <w:sz w:val="28"/>
          <w:szCs w:val="28"/>
        </w:rPr>
        <w:t>4.1</w:t>
      </w:r>
      <w:r w:rsidR="00EF5D19" w:rsidRPr="00EF5D19">
        <w:rPr>
          <w:rFonts w:ascii="Times New Roman" w:eastAsia="標楷體" w:hAnsi="Times New Roman" w:hint="eastAsia"/>
          <w:bCs/>
          <w:sz w:val="28"/>
          <w:szCs w:val="28"/>
        </w:rPr>
        <w:t>4</w:t>
      </w:r>
      <w:r w:rsidR="00D41512">
        <w:rPr>
          <w:rFonts w:ascii="Times New Roman" w:eastAsia="標楷體" w:hAnsi="Times New Roman" w:hint="eastAsia"/>
          <w:bCs/>
          <w:sz w:val="28"/>
          <w:szCs w:val="28"/>
        </w:rPr>
        <w:t>所示。</w:t>
      </w:r>
    </w:p>
    <w:p w14:paraId="43CE47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736D2F4" wp14:editId="5D4786C6">
            <wp:extent cx="5112000" cy="572400"/>
            <wp:effectExtent l="0" t="0" r="0" b="0"/>
            <wp:docPr id="729631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1607" name=""/>
                    <pic:cNvPicPr/>
                  </pic:nvPicPr>
                  <pic:blipFill>
                    <a:blip r:embed="rId49">
                      <a:extLst>
                        <a:ext uri="{28A0092B-C50C-407E-A947-70E740481C1C}">
                          <a14:useLocalDpi xmlns:a14="http://schemas.microsoft.com/office/drawing/2010/main" val="0"/>
                        </a:ext>
                      </a:extLst>
                    </a:blip>
                    <a:stretch>
                      <a:fillRect/>
                    </a:stretch>
                  </pic:blipFill>
                  <pic:spPr>
                    <a:xfrm>
                      <a:off x="0" y="0"/>
                      <a:ext cx="5112000" cy="572400"/>
                    </a:xfrm>
                    <a:prstGeom prst="rect">
                      <a:avLst/>
                    </a:prstGeom>
                  </pic:spPr>
                </pic:pic>
              </a:graphicData>
            </a:graphic>
          </wp:inline>
        </w:drawing>
      </w:r>
    </w:p>
    <w:p w14:paraId="5B927B03" w14:textId="5C6A898A"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0" w:name="_Toc198642415"/>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1"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2"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3"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14</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準確率</w:t>
      </w:r>
      <w:bookmarkEnd w:id="170"/>
    </w:p>
    <w:p w14:paraId="1D860FB6" w14:textId="28D97F9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訓練和驗證損失都在穩定下降，準確率也持續上升趨於平穩，模型收斂情況良好</w:t>
      </w:r>
      <w:r w:rsidR="004D732E">
        <w:rPr>
          <w:rFonts w:ascii="Times New Roman" w:eastAsia="標楷體" w:hAnsi="Times New Roman" w:hint="eastAsia"/>
          <w:bCs/>
          <w:sz w:val="28"/>
          <w:szCs w:val="28"/>
        </w:rPr>
        <w:t>，</w:t>
      </w:r>
      <w:r w:rsidR="004D732E" w:rsidRPr="009D2D9E">
        <w:rPr>
          <w:rFonts w:ascii="Times New Roman" w:eastAsia="標楷體" w:hAnsi="Times New Roman" w:hint="eastAsia"/>
          <w:bCs/>
          <w:sz w:val="28"/>
          <w:szCs w:val="28"/>
        </w:rPr>
        <w:t>由</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EF5D19" w:rsidRPr="00EF5D19">
        <w:rPr>
          <w:rFonts w:ascii="Times New Roman" w:eastAsia="標楷體" w:hAnsi="Times New Roman" w:hint="eastAsia"/>
          <w:sz w:val="28"/>
          <w:szCs w:val="28"/>
        </w:rPr>
        <w:t>5</w:t>
      </w:r>
      <w:r w:rsidR="004D732E" w:rsidRPr="009D2D9E">
        <w:rPr>
          <w:rFonts w:ascii="Times New Roman" w:eastAsia="標楷體" w:hAnsi="Times New Roman" w:hint="eastAsia"/>
          <w:bCs/>
          <w:sz w:val="28"/>
          <w:szCs w:val="28"/>
        </w:rPr>
        <w:t>可見</w:t>
      </w:r>
      <w:r w:rsidRPr="009D2D9E">
        <w:rPr>
          <w:rFonts w:ascii="Times New Roman" w:eastAsia="標楷體" w:hAnsi="Times New Roman" w:hint="eastAsia"/>
          <w:bCs/>
          <w:sz w:val="28"/>
          <w:szCs w:val="28"/>
        </w:rPr>
        <w:t>。</w:t>
      </w:r>
    </w:p>
    <w:p w14:paraId="3B1588FE"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C0A333F" wp14:editId="680EBAB8">
            <wp:extent cx="3149333" cy="4301067"/>
            <wp:effectExtent l="0" t="0" r="0" b="4445"/>
            <wp:docPr id="2098762241" name="圖片 1" descr="一張含有 文字, 圖表,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7789" name="圖片 1" descr="一張含有 文字, 圖表, 繪圖, 行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152997" cy="4306072"/>
                    </a:xfrm>
                    <a:prstGeom prst="rect">
                      <a:avLst/>
                    </a:prstGeom>
                  </pic:spPr>
                </pic:pic>
              </a:graphicData>
            </a:graphic>
          </wp:inline>
        </w:drawing>
      </w:r>
    </w:p>
    <w:p w14:paraId="443543E0" w14:textId="2927CE57"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4" w:name="_Toc198642416"/>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5"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6"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7"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15</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 Accuracy</w:t>
      </w:r>
      <w:r w:rsidR="0038519A" w:rsidRPr="00EF5D19">
        <w:rPr>
          <w:rFonts w:ascii="Times New Roman" w:eastAsia="標楷體" w:hAnsi="Times New Roman" w:cs="Times New Roman" w:hint="eastAsia"/>
          <w:b/>
          <w:sz w:val="28"/>
          <w:szCs w:val="28"/>
        </w:rPr>
        <w:t>與</w:t>
      </w:r>
      <w:r w:rsidRPr="00EF5D19">
        <w:rPr>
          <w:rFonts w:ascii="Times New Roman" w:eastAsia="標楷體" w:hAnsi="Times New Roman" w:cs="Times New Roman" w:hint="eastAsia"/>
          <w:b/>
          <w:sz w:val="28"/>
          <w:szCs w:val="28"/>
        </w:rPr>
        <w:t>Loss</w:t>
      </w:r>
      <w:r w:rsidRPr="00EF5D19">
        <w:rPr>
          <w:rFonts w:ascii="Times New Roman" w:eastAsia="標楷體" w:hAnsi="Times New Roman" w:cs="Times New Roman" w:hint="eastAsia"/>
          <w:b/>
          <w:sz w:val="28"/>
          <w:szCs w:val="28"/>
        </w:rPr>
        <w:t>曲線圖</w:t>
      </w:r>
      <w:bookmarkEnd w:id="174"/>
    </w:p>
    <w:p w14:paraId="4A79CCC7" w14:textId="10E46EE0"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VGG16</w:t>
      </w:r>
      <w:r w:rsidRPr="009D2D9E">
        <w:rPr>
          <w:rFonts w:ascii="Times New Roman" w:eastAsia="標楷體" w:hAnsi="Times New Roman" w:hint="eastAsia"/>
          <w:bCs/>
          <w:sz w:val="28"/>
          <w:szCs w:val="28"/>
        </w:rPr>
        <w:t>之混淆矩陣圖，圖片顯示</w:t>
      </w:r>
      <w:r w:rsidRPr="009D2D9E">
        <w:rPr>
          <w:rFonts w:ascii="Times New Roman" w:eastAsia="標楷體" w:hAnsi="Times New Roman"/>
          <w:bCs/>
          <w:sz w:val="28"/>
          <w:szCs w:val="28"/>
        </w:rPr>
        <w:t>数据不平衡</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Severe</w:t>
      </w:r>
      <w:r w:rsidRPr="009D2D9E">
        <w:rPr>
          <w:rFonts w:ascii="Times New Roman" w:eastAsia="標楷體" w:hAnsi="Times New Roman" w:hint="eastAsia"/>
          <w:bCs/>
          <w:sz w:val="28"/>
          <w:szCs w:val="28"/>
        </w:rPr>
        <w:t>與</w:t>
      </w:r>
      <w:r w:rsidRPr="009D2D9E">
        <w:rPr>
          <w:rFonts w:ascii="Times New Roman" w:eastAsia="標楷體" w:hAnsi="Times New Roman"/>
          <w:bCs/>
          <w:sz w:val="28"/>
          <w:szCs w:val="28"/>
        </w:rPr>
        <w:t>Proliferate_DR</w:t>
      </w:r>
      <w:r w:rsidRPr="009D2D9E">
        <w:rPr>
          <w:rFonts w:ascii="Times New Roman" w:eastAsia="標楷體" w:hAnsi="Times New Roman" w:hint="eastAsia"/>
          <w:bCs/>
          <w:sz w:val="28"/>
          <w:szCs w:val="28"/>
        </w:rPr>
        <w:t>易被</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或</w:t>
      </w:r>
      <w:r w:rsidRPr="009D2D9E">
        <w:rPr>
          <w:rFonts w:ascii="Times New Roman" w:eastAsia="標楷體" w:hAnsi="Times New Roman"/>
          <w:bCs/>
          <w:sz w:val="28"/>
          <w:szCs w:val="28"/>
        </w:rPr>
        <w:t>Mild</w:t>
      </w:r>
      <w:r w:rsidRPr="009D2D9E">
        <w:rPr>
          <w:rFonts w:ascii="Times New Roman" w:eastAsia="標楷體" w:hAnsi="Times New Roman" w:hint="eastAsia"/>
          <w:bCs/>
          <w:sz w:val="28"/>
          <w:szCs w:val="28"/>
        </w:rPr>
        <w:t>混淆</w:t>
      </w:r>
      <w:r w:rsidR="004D732E">
        <w:rPr>
          <w:rFonts w:ascii="Times New Roman" w:eastAsia="標楷體" w:hAnsi="Times New Roman" w:hint="eastAsia"/>
          <w:bCs/>
          <w:sz w:val="28"/>
          <w:szCs w:val="28"/>
        </w:rPr>
        <w:t>，如</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BF5F26">
        <w:rPr>
          <w:rFonts w:ascii="Times New Roman" w:eastAsia="標楷體" w:hAnsi="Times New Roman" w:hint="eastAsia"/>
          <w:sz w:val="28"/>
          <w:szCs w:val="28"/>
        </w:rPr>
        <w:t>6</w:t>
      </w:r>
      <w:r w:rsidR="006C6A16">
        <w:rPr>
          <w:rFonts w:ascii="Times New Roman" w:eastAsia="標楷體" w:hAnsi="Times New Roman" w:hint="eastAsia"/>
          <w:bCs/>
          <w:sz w:val="28"/>
          <w:szCs w:val="28"/>
        </w:rPr>
        <w:t>所示</w:t>
      </w:r>
      <w:r w:rsidRPr="009D2D9E">
        <w:rPr>
          <w:rFonts w:ascii="Times New Roman" w:eastAsia="標楷體" w:hAnsi="Times New Roman" w:hint="eastAsia"/>
          <w:bCs/>
          <w:sz w:val="28"/>
          <w:szCs w:val="28"/>
        </w:rPr>
        <w:t>。</w:t>
      </w:r>
    </w:p>
    <w:p w14:paraId="3DB1D76B"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71DBE50" wp14:editId="028B4695">
            <wp:extent cx="3513667" cy="3091454"/>
            <wp:effectExtent l="0" t="0" r="0" b="0"/>
            <wp:docPr id="149310314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7245" name="圖片 1" descr="一張含有 文字, 螢幕擷取畫面, 圖表, Rectangle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3521502" cy="3098348"/>
                    </a:xfrm>
                    <a:prstGeom prst="rect">
                      <a:avLst/>
                    </a:prstGeom>
                  </pic:spPr>
                </pic:pic>
              </a:graphicData>
            </a:graphic>
          </wp:inline>
        </w:drawing>
      </w:r>
    </w:p>
    <w:p w14:paraId="6AA1F7A3" w14:textId="6FC76BA5"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8" w:name="_Toc198642417"/>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9"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80"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81"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16</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混淆矩陣</w:t>
      </w:r>
      <w:bookmarkEnd w:id="178"/>
    </w:p>
    <w:p w14:paraId="37038092" w14:textId="3A1B4404" w:rsidR="00B3316F" w:rsidRP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評價指標數據顯示模型對</w:t>
      </w:r>
      <w:r w:rsidRPr="009D2D9E">
        <w:rPr>
          <w:rFonts w:ascii="Times New Roman" w:eastAsia="標楷體" w:hAnsi="Times New Roman"/>
          <w:bCs/>
          <w:sz w:val="28"/>
          <w:szCs w:val="28"/>
        </w:rPr>
        <w:t>No_DR</w:t>
      </w:r>
      <w:r w:rsidRPr="009D2D9E">
        <w:rPr>
          <w:rFonts w:ascii="Times New Roman" w:eastAsia="標楷體" w:hAnsi="Times New Roman" w:hint="eastAsia"/>
          <w:bCs/>
          <w:sz w:val="28"/>
          <w:szCs w:val="28"/>
        </w:rPr>
        <w:t>樣本辨識準確且漏檢少，而其他類別辨識能力較低，可再重點增強區分能力</w:t>
      </w:r>
      <w:r w:rsidR="007A04BE">
        <w:rPr>
          <w:rFonts w:ascii="Times New Roman" w:eastAsia="標楷體" w:hAnsi="Times New Roman" w:hint="eastAsia"/>
          <w:bCs/>
          <w:sz w:val="28"/>
          <w:szCs w:val="28"/>
        </w:rPr>
        <w:t>，如</w:t>
      </w:r>
      <w:r w:rsidR="007A04BE" w:rsidRPr="009D2D9E">
        <w:rPr>
          <w:rFonts w:ascii="Times New Roman" w:eastAsia="標楷體" w:hAnsi="Times New Roman" w:hint="eastAsia"/>
          <w:bCs/>
          <w:sz w:val="28"/>
          <w:szCs w:val="28"/>
        </w:rPr>
        <w:t>下</w:t>
      </w:r>
      <w:r w:rsidR="007A04BE" w:rsidRPr="00EF5D19">
        <w:rPr>
          <w:rFonts w:ascii="Times New Roman" w:eastAsia="標楷體" w:hAnsi="Times New Roman" w:hint="eastAsia"/>
          <w:sz w:val="28"/>
          <w:szCs w:val="28"/>
        </w:rPr>
        <w:t>表</w:t>
      </w:r>
      <w:r w:rsidR="007A04BE" w:rsidRPr="00EF5D19">
        <w:rPr>
          <w:rFonts w:ascii="Times New Roman" w:eastAsia="標楷體" w:hAnsi="Times New Roman" w:hint="eastAsia"/>
          <w:sz w:val="28"/>
          <w:szCs w:val="28"/>
        </w:rPr>
        <w:t>4.</w:t>
      </w:r>
      <w:r w:rsidR="00EF5D19" w:rsidRPr="00EF5D19">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62BA0758" w14:textId="18336A98"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82" w:name="_Toc198610575"/>
      <w:r w:rsidRPr="00EF5D19">
        <w:rPr>
          <w:rFonts w:ascii="Times New Roman" w:eastAsia="標楷體" w:hAnsi="Times New Roman" w:cs="Arial" w:hint="eastAsia"/>
          <w:b/>
          <w:sz w:val="28"/>
          <w:szCs w:val="28"/>
        </w:rPr>
        <w:t>表</w:t>
      </w:r>
      <w:r w:rsidRPr="00EF5D19">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3</w:t>
      </w:r>
      <w:r w:rsidRPr="00F72EF7">
        <w:rPr>
          <w:rFonts w:ascii="Times New Roman" w:eastAsia="標楷體" w:hAnsi="Times New Roman" w:cs="Arial"/>
          <w:b/>
          <w:sz w:val="28"/>
          <w:szCs w:val="28"/>
        </w:rPr>
        <w:fldChar w:fldCharType="end"/>
      </w:r>
      <w:r w:rsidRPr="00EF5D19">
        <w:rPr>
          <w:rFonts w:ascii="Times New Roman" w:eastAsia="標楷體" w:hAnsi="Times New Roman" w:cs="Arial" w:hint="eastAsia"/>
          <w:b/>
          <w:sz w:val="28"/>
          <w:szCs w:val="28"/>
        </w:rPr>
        <w:t xml:space="preserve"> VGG16</w:t>
      </w:r>
      <w:r w:rsidRPr="00EF5D19">
        <w:rPr>
          <w:rFonts w:ascii="Times New Roman" w:eastAsia="標楷體" w:hAnsi="Times New Roman" w:cs="Arial" w:hint="eastAsia"/>
          <w:b/>
          <w:sz w:val="28"/>
          <w:szCs w:val="28"/>
        </w:rPr>
        <w:t>指標</w:t>
      </w:r>
      <w:bookmarkEnd w:id="182"/>
    </w:p>
    <w:tbl>
      <w:tblPr>
        <w:tblStyle w:val="af0"/>
        <w:tblW w:w="5000" w:type="pct"/>
        <w:tblLook w:val="04A0" w:firstRow="1" w:lastRow="0" w:firstColumn="1" w:lastColumn="0" w:noHBand="0" w:noVBand="1"/>
      </w:tblPr>
      <w:tblGrid>
        <w:gridCol w:w="2222"/>
        <w:gridCol w:w="1518"/>
        <w:gridCol w:w="1518"/>
        <w:gridCol w:w="1518"/>
        <w:gridCol w:w="1520"/>
      </w:tblGrid>
      <w:tr w:rsidR="009D2EEB" w:rsidRPr="009D2D9E" w14:paraId="5F60D0CF" w14:textId="77777777" w:rsidTr="00F847C5">
        <w:trPr>
          <w:trHeight w:val="624"/>
        </w:trPr>
        <w:tc>
          <w:tcPr>
            <w:tcW w:w="1339" w:type="pct"/>
            <w:vAlign w:val="center"/>
          </w:tcPr>
          <w:p w14:paraId="15B89A4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15" w:type="pct"/>
            <w:vAlign w:val="center"/>
          </w:tcPr>
          <w:p w14:paraId="6603716E"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15" w:type="pct"/>
            <w:vAlign w:val="center"/>
          </w:tcPr>
          <w:p w14:paraId="2D23686C"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15" w:type="pct"/>
            <w:vAlign w:val="center"/>
          </w:tcPr>
          <w:p w14:paraId="4269BA72"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16" w:type="pct"/>
            <w:vAlign w:val="center"/>
          </w:tcPr>
          <w:p w14:paraId="6D227EA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02698C58" w14:textId="77777777" w:rsidTr="00F847C5">
        <w:trPr>
          <w:trHeight w:val="624"/>
        </w:trPr>
        <w:tc>
          <w:tcPr>
            <w:tcW w:w="1339" w:type="pct"/>
            <w:vAlign w:val="center"/>
          </w:tcPr>
          <w:p w14:paraId="20378BD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No_DR</w:t>
            </w:r>
          </w:p>
        </w:tc>
        <w:tc>
          <w:tcPr>
            <w:tcW w:w="915" w:type="pct"/>
            <w:vAlign w:val="center"/>
          </w:tcPr>
          <w:p w14:paraId="0DFB72A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0.9158</w:t>
            </w:r>
          </w:p>
        </w:tc>
        <w:tc>
          <w:tcPr>
            <w:tcW w:w="915" w:type="pct"/>
            <w:vAlign w:val="center"/>
          </w:tcPr>
          <w:p w14:paraId="0269F3B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0.9667</w:t>
            </w:r>
          </w:p>
        </w:tc>
        <w:tc>
          <w:tcPr>
            <w:tcW w:w="915" w:type="pct"/>
            <w:vAlign w:val="center"/>
          </w:tcPr>
          <w:p w14:paraId="35B884A9"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0.9405</w:t>
            </w:r>
          </w:p>
        </w:tc>
        <w:tc>
          <w:tcPr>
            <w:tcW w:w="916" w:type="pct"/>
            <w:vAlign w:val="center"/>
          </w:tcPr>
          <w:p w14:paraId="02C6099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360</w:t>
            </w:r>
          </w:p>
        </w:tc>
      </w:tr>
      <w:tr w:rsidR="009D2EEB" w:rsidRPr="009D2D9E" w14:paraId="6ED550D3" w14:textId="77777777" w:rsidTr="00F847C5">
        <w:trPr>
          <w:trHeight w:val="624"/>
        </w:trPr>
        <w:tc>
          <w:tcPr>
            <w:tcW w:w="1339" w:type="pct"/>
            <w:vAlign w:val="center"/>
          </w:tcPr>
          <w:p w14:paraId="2639B3D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15" w:type="pct"/>
            <w:vAlign w:val="center"/>
          </w:tcPr>
          <w:p w14:paraId="0EB4D52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0.4511</w:t>
            </w:r>
          </w:p>
        </w:tc>
        <w:tc>
          <w:tcPr>
            <w:tcW w:w="915" w:type="pct"/>
            <w:vAlign w:val="center"/>
          </w:tcPr>
          <w:p w14:paraId="4A61349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0.7792</w:t>
            </w:r>
          </w:p>
        </w:tc>
        <w:tc>
          <w:tcPr>
            <w:tcW w:w="915" w:type="pct"/>
            <w:vAlign w:val="center"/>
          </w:tcPr>
          <w:p w14:paraId="0E2C853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0.5714</w:t>
            </w:r>
          </w:p>
        </w:tc>
        <w:tc>
          <w:tcPr>
            <w:tcW w:w="916" w:type="pct"/>
            <w:vAlign w:val="center"/>
          </w:tcPr>
          <w:p w14:paraId="5D0047F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77</w:t>
            </w:r>
          </w:p>
        </w:tc>
      </w:tr>
      <w:tr w:rsidR="009D2EEB" w:rsidRPr="009D2D9E" w14:paraId="0A370102" w14:textId="77777777" w:rsidTr="00F847C5">
        <w:trPr>
          <w:trHeight w:val="624"/>
        </w:trPr>
        <w:tc>
          <w:tcPr>
            <w:tcW w:w="1339" w:type="pct"/>
            <w:vAlign w:val="center"/>
          </w:tcPr>
          <w:p w14:paraId="088AB22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15" w:type="pct"/>
            <w:vAlign w:val="center"/>
          </w:tcPr>
          <w:p w14:paraId="4BE1539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0.6589</w:t>
            </w:r>
          </w:p>
        </w:tc>
        <w:tc>
          <w:tcPr>
            <w:tcW w:w="915" w:type="pct"/>
            <w:vAlign w:val="center"/>
          </w:tcPr>
          <w:p w14:paraId="1E5198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0.4250</w:t>
            </w:r>
          </w:p>
        </w:tc>
        <w:tc>
          <w:tcPr>
            <w:tcW w:w="915" w:type="pct"/>
            <w:vAlign w:val="center"/>
          </w:tcPr>
          <w:p w14:paraId="3B62F0B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0.5167</w:t>
            </w:r>
          </w:p>
        </w:tc>
        <w:tc>
          <w:tcPr>
            <w:tcW w:w="916" w:type="pct"/>
            <w:vAlign w:val="center"/>
          </w:tcPr>
          <w:p w14:paraId="5DB880E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200</w:t>
            </w:r>
          </w:p>
        </w:tc>
      </w:tr>
      <w:tr w:rsidR="009D2EEB" w:rsidRPr="009D2D9E" w14:paraId="526D4D2C" w14:textId="77777777" w:rsidTr="00F847C5">
        <w:trPr>
          <w:trHeight w:val="624"/>
        </w:trPr>
        <w:tc>
          <w:tcPr>
            <w:tcW w:w="1339" w:type="pct"/>
            <w:vAlign w:val="center"/>
          </w:tcPr>
          <w:p w14:paraId="7B2E5555"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15" w:type="pct"/>
            <w:vAlign w:val="center"/>
          </w:tcPr>
          <w:p w14:paraId="3B8C932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0.1633</w:t>
            </w:r>
          </w:p>
        </w:tc>
        <w:tc>
          <w:tcPr>
            <w:tcW w:w="915" w:type="pct"/>
            <w:vAlign w:val="center"/>
          </w:tcPr>
          <w:p w14:paraId="1AF5B04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0.1379</w:t>
            </w:r>
          </w:p>
        </w:tc>
        <w:tc>
          <w:tcPr>
            <w:tcW w:w="915" w:type="pct"/>
            <w:vAlign w:val="center"/>
          </w:tcPr>
          <w:p w14:paraId="5E77A83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0.1495</w:t>
            </w:r>
          </w:p>
        </w:tc>
        <w:tc>
          <w:tcPr>
            <w:tcW w:w="916" w:type="pct"/>
            <w:vAlign w:val="center"/>
          </w:tcPr>
          <w:p w14:paraId="2F7C66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58</w:t>
            </w:r>
          </w:p>
        </w:tc>
      </w:tr>
      <w:tr w:rsidR="009D2EEB" w:rsidRPr="009D2D9E" w14:paraId="6B691A1A" w14:textId="77777777" w:rsidTr="00F847C5">
        <w:trPr>
          <w:trHeight w:val="624"/>
        </w:trPr>
        <w:tc>
          <w:tcPr>
            <w:tcW w:w="1339" w:type="pct"/>
            <w:vAlign w:val="center"/>
          </w:tcPr>
          <w:p w14:paraId="4636697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15" w:type="pct"/>
            <w:vAlign w:val="center"/>
          </w:tcPr>
          <w:p w14:paraId="307934A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0.1190</w:t>
            </w:r>
          </w:p>
        </w:tc>
        <w:tc>
          <w:tcPr>
            <w:tcW w:w="915" w:type="pct"/>
            <w:vAlign w:val="center"/>
          </w:tcPr>
          <w:p w14:paraId="34E5C18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0.1316</w:t>
            </w:r>
          </w:p>
        </w:tc>
        <w:tc>
          <w:tcPr>
            <w:tcW w:w="915" w:type="pct"/>
            <w:vAlign w:val="center"/>
          </w:tcPr>
          <w:p w14:paraId="6D3D861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0.1250</w:t>
            </w:r>
          </w:p>
        </w:tc>
        <w:tc>
          <w:tcPr>
            <w:tcW w:w="916" w:type="pct"/>
            <w:vAlign w:val="center"/>
          </w:tcPr>
          <w:p w14:paraId="6C4D455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38</w:t>
            </w:r>
          </w:p>
        </w:tc>
      </w:tr>
    </w:tbl>
    <w:p w14:paraId="5436A177" w14:textId="261C6A7C"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83" w:name="_Toc198636331"/>
      <w:r>
        <w:rPr>
          <w:rFonts w:ascii="Times New Roman" w:eastAsia="標楷體" w:hAnsi="Times New Roman" w:hint="eastAsia"/>
          <w:sz w:val="32"/>
          <w:szCs w:val="32"/>
        </w:rPr>
        <w:lastRenderedPageBreak/>
        <w:t xml:space="preserve">4.2.3 </w:t>
      </w:r>
      <w:r w:rsidRPr="00C476B5">
        <w:rPr>
          <w:rFonts w:ascii="Times New Roman" w:eastAsia="標楷體" w:hAnsi="Times New Roman"/>
          <w:sz w:val="32"/>
          <w:szCs w:val="32"/>
        </w:rPr>
        <w:t>ResNet50</w:t>
      </w:r>
      <w:bookmarkEnd w:id="183"/>
    </w:p>
    <w:p w14:paraId="234EE54D" w14:textId="6B88CD9B"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本研究於模型微調（</w:t>
      </w:r>
      <w:r w:rsidRPr="009D2D9E">
        <w:rPr>
          <w:rFonts w:ascii="Times New Roman" w:eastAsia="標楷體" w:hAnsi="Times New Roman"/>
          <w:bCs/>
          <w:sz w:val="28"/>
          <w:szCs w:val="28"/>
        </w:rPr>
        <w:t>Fine-tuning</w:t>
      </w:r>
      <w:r w:rsidRPr="009D2D9E">
        <w:rPr>
          <w:rFonts w:ascii="Times New Roman" w:eastAsia="標楷體" w:hAnsi="Times New Roman"/>
          <w:bCs/>
          <w:sz w:val="28"/>
          <w:szCs w:val="28"/>
        </w:rPr>
        <w:t>）階段共訓練</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回合（</w:t>
      </w:r>
      <w:r w:rsidRPr="009D2D9E">
        <w:rPr>
          <w:rFonts w:ascii="Times New Roman" w:eastAsia="標楷體" w:hAnsi="Times New Roman"/>
          <w:bCs/>
          <w:sz w:val="28"/>
          <w:szCs w:val="28"/>
        </w:rPr>
        <w:t>Epoch</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w:t>
      </w:r>
      <w:r w:rsidRPr="009D2D9E">
        <w:rPr>
          <w:rFonts w:ascii="Times New Roman" w:eastAsia="標楷體" w:hAnsi="Times New Roman"/>
          <w:bCs/>
          <w:sz w:val="28"/>
          <w:szCs w:val="28"/>
        </w:rPr>
        <w:t xml:space="preserve"> EarlyStopping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ReduceLROnPlateau </w:t>
      </w:r>
      <w:r w:rsidRPr="009D2D9E">
        <w:rPr>
          <w:rFonts w:ascii="Times New Roman" w:eastAsia="標楷體" w:hAnsi="Times New Roman"/>
          <w:bCs/>
          <w:sz w:val="28"/>
          <w:szCs w:val="28"/>
        </w:rPr>
        <w:t>機制，自動調整訓練長度與學習率，有效提升模型穩定性與泛化能力。</w:t>
      </w:r>
    </w:p>
    <w:p w14:paraId="24BF702C" w14:textId="086F80E1" w:rsidR="00886C69" w:rsidRPr="009D2D9E" w:rsidRDefault="00886C69"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整體訓練過程中，模型在第</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回合的驗證準確率為</w:t>
      </w:r>
      <w:r w:rsidRPr="009D2D9E">
        <w:rPr>
          <w:rFonts w:ascii="Times New Roman" w:eastAsia="標楷體" w:hAnsi="Times New Roman"/>
          <w:bCs/>
          <w:sz w:val="28"/>
          <w:szCs w:val="28"/>
        </w:rPr>
        <w:t xml:space="preserve"> 0.4588</w:t>
      </w:r>
      <w:r w:rsidRPr="009D2D9E">
        <w:rPr>
          <w:rFonts w:ascii="Times New Roman" w:eastAsia="標楷體" w:hAnsi="Times New Roman"/>
          <w:bCs/>
          <w:sz w:val="28"/>
          <w:szCs w:val="28"/>
        </w:rPr>
        <w:t>，隨著訓練次數增加，準確率逐步上升，至第</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回合突破</w:t>
      </w:r>
      <w:r w:rsidRPr="009D2D9E">
        <w:rPr>
          <w:rFonts w:ascii="Times New Roman" w:eastAsia="標楷體" w:hAnsi="Times New Roman"/>
          <w:bCs/>
          <w:sz w:val="28"/>
          <w:szCs w:val="28"/>
        </w:rPr>
        <w:t xml:space="preserve"> 0.72</w:t>
      </w:r>
      <w:r w:rsidRPr="009D2D9E">
        <w:rPr>
          <w:rFonts w:ascii="Times New Roman" w:eastAsia="標楷體" w:hAnsi="Times New Roman"/>
          <w:bCs/>
          <w:sz w:val="28"/>
          <w:szCs w:val="28"/>
        </w:rPr>
        <w:t>，第</w:t>
      </w:r>
      <w:r w:rsidRPr="009D2D9E">
        <w:rPr>
          <w:rFonts w:ascii="Times New Roman" w:eastAsia="標楷體" w:hAnsi="Times New Roman"/>
          <w:bCs/>
          <w:sz w:val="28"/>
          <w:szCs w:val="28"/>
        </w:rPr>
        <w:t xml:space="preserve"> 10 </w:t>
      </w:r>
      <w:r w:rsidRPr="009D2D9E">
        <w:rPr>
          <w:rFonts w:ascii="Times New Roman" w:eastAsia="標楷體" w:hAnsi="Times New Roman"/>
          <w:bCs/>
          <w:sz w:val="28"/>
          <w:szCs w:val="28"/>
        </w:rPr>
        <w:t>回合達到</w:t>
      </w:r>
      <w:r w:rsidRPr="009D2D9E">
        <w:rPr>
          <w:rFonts w:ascii="Times New Roman" w:eastAsia="標楷體" w:hAnsi="Times New Roman"/>
          <w:bCs/>
          <w:sz w:val="28"/>
          <w:szCs w:val="28"/>
        </w:rPr>
        <w:t xml:space="preserve"> 0.8283</w:t>
      </w:r>
      <w:r w:rsidRPr="009D2D9E">
        <w:rPr>
          <w:rFonts w:ascii="Times New Roman" w:eastAsia="標楷體" w:hAnsi="Times New Roman"/>
          <w:bCs/>
          <w:sz w:val="28"/>
          <w:szCs w:val="28"/>
        </w:rPr>
        <w:t>，並於第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回合達到最高驗證準確率為</w:t>
      </w:r>
      <w:r w:rsidRPr="009D2D9E">
        <w:rPr>
          <w:rFonts w:ascii="Times New Roman" w:eastAsia="標楷體" w:hAnsi="Times New Roman"/>
          <w:bCs/>
          <w:sz w:val="28"/>
          <w:szCs w:val="28"/>
        </w:rPr>
        <w:t xml:space="preserve"> 0.8393</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4.19</w:t>
      </w:r>
      <w:r w:rsidRPr="009D2D9E">
        <w:rPr>
          <w:rFonts w:ascii="Times New Roman" w:eastAsia="標楷體" w:hAnsi="Times New Roman" w:hint="eastAsia"/>
          <w:bCs/>
          <w:sz w:val="28"/>
          <w:szCs w:val="28"/>
        </w:rPr>
        <w:t>所示</w:t>
      </w:r>
      <w:r w:rsidRPr="009D2D9E">
        <w:rPr>
          <w:rFonts w:ascii="Times New Roman" w:eastAsia="標楷體" w:hAnsi="Times New Roman"/>
          <w:bCs/>
          <w:sz w:val="28"/>
          <w:szCs w:val="28"/>
        </w:rPr>
        <w:t>，對應驗證損失最低值</w:t>
      </w:r>
      <w:r w:rsidRPr="009D2D9E">
        <w:rPr>
          <w:rFonts w:ascii="Times New Roman" w:eastAsia="標楷體" w:hAnsi="Times New Roman"/>
          <w:bCs/>
          <w:sz w:val="28"/>
          <w:szCs w:val="28"/>
        </w:rPr>
        <w:t xml:space="preserve"> 0.1580</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4.20</w:t>
      </w:r>
      <w:r w:rsidRPr="009D2D9E">
        <w:rPr>
          <w:rFonts w:ascii="Times New Roman" w:eastAsia="標楷體" w:hAnsi="Times New Roman" w:hint="eastAsia"/>
          <w:bCs/>
          <w:sz w:val="28"/>
          <w:szCs w:val="28"/>
        </w:rPr>
        <w:t>所示</w:t>
      </w:r>
      <w:r w:rsidRPr="009D2D9E">
        <w:rPr>
          <w:rFonts w:ascii="Times New Roman" w:eastAsia="標楷體" w:hAnsi="Times New Roman"/>
          <w:bCs/>
          <w:sz w:val="28"/>
          <w:szCs w:val="28"/>
        </w:rPr>
        <w:t>。此後雖有小幅波動，但整體驗證準確率皆維持在</w:t>
      </w:r>
      <w:r w:rsidRPr="009D2D9E">
        <w:rPr>
          <w:rFonts w:ascii="Times New Roman" w:eastAsia="標楷體" w:hAnsi="Times New Roman"/>
          <w:bCs/>
          <w:sz w:val="28"/>
          <w:szCs w:val="28"/>
        </w:rPr>
        <w:t xml:space="preserve"> 82%~84% </w:t>
      </w:r>
      <w:r w:rsidRPr="009D2D9E">
        <w:rPr>
          <w:rFonts w:ascii="Times New Roman" w:eastAsia="標楷體" w:hAnsi="Times New Roman"/>
          <w:bCs/>
          <w:sz w:val="28"/>
          <w:szCs w:val="28"/>
        </w:rPr>
        <w:t>之間</w:t>
      </w:r>
      <w:r w:rsidR="00515042" w:rsidRPr="009D2D9E">
        <w:rPr>
          <w:rFonts w:ascii="Times New Roman" w:eastAsia="標楷體" w:hAnsi="Times New Roman" w:hint="eastAsia"/>
          <w:bCs/>
          <w:sz w:val="28"/>
          <w:szCs w:val="28"/>
        </w:rPr>
        <w:t>，</w:t>
      </w:r>
      <w:r w:rsidR="00515042" w:rsidRPr="00F72EF7">
        <w:rPr>
          <w:rFonts w:ascii="Times New Roman" w:eastAsia="標楷體" w:hAnsi="Times New Roman" w:hint="eastAsia"/>
          <w:bCs/>
          <w:sz w:val="28"/>
          <w:szCs w:val="28"/>
          <w:rPrChange w:id="184" w:author="俞華鈴" w:date="2025-05-20T03:10:00Z" w16du:dateUtc="2025-05-19T19:10:00Z">
            <w:rPr>
              <w:rFonts w:ascii="Times New Roman" w:eastAsia="標楷體" w:hAnsi="Times New Roman" w:hint="eastAsia"/>
              <w:bCs/>
              <w:sz w:val="28"/>
              <w:szCs w:val="28"/>
              <w:highlight w:val="yellow"/>
            </w:rPr>
          </w:rPrChange>
        </w:rPr>
        <w:t>如圖</w:t>
      </w:r>
      <w:r w:rsidR="00515042" w:rsidRPr="00F72EF7">
        <w:rPr>
          <w:rFonts w:ascii="Times New Roman" w:eastAsia="標楷體" w:hAnsi="Times New Roman"/>
          <w:bCs/>
          <w:sz w:val="28"/>
          <w:szCs w:val="28"/>
          <w:rPrChange w:id="185" w:author="俞華鈴" w:date="2025-05-20T03:10:00Z" w16du:dateUtc="2025-05-19T19:10:00Z">
            <w:rPr>
              <w:rFonts w:ascii="Times New Roman" w:eastAsia="標楷體" w:hAnsi="Times New Roman"/>
              <w:bCs/>
              <w:sz w:val="28"/>
              <w:szCs w:val="28"/>
              <w:highlight w:val="yellow"/>
            </w:rPr>
          </w:rPrChange>
        </w:rPr>
        <w:t>4.</w:t>
      </w:r>
      <w:ins w:id="186" w:author="俞華鈴" w:date="2025-05-20T03:10:00Z" w16du:dateUtc="2025-05-19T19:10:00Z">
        <w:r w:rsidR="00156958" w:rsidRPr="00156958">
          <w:rPr>
            <w:rFonts w:ascii="Times New Roman" w:eastAsia="標楷體" w:hAnsi="Times New Roman" w:hint="eastAsia"/>
            <w:bCs/>
            <w:sz w:val="28"/>
            <w:szCs w:val="28"/>
          </w:rPr>
          <w:t>17</w:t>
        </w:r>
      </w:ins>
      <w:r w:rsidR="00515042" w:rsidRPr="00F72EF7">
        <w:rPr>
          <w:rFonts w:ascii="Times New Roman" w:eastAsia="標楷體" w:hAnsi="Times New Roman" w:hint="eastAsia"/>
          <w:bCs/>
          <w:sz w:val="28"/>
          <w:szCs w:val="28"/>
          <w:rPrChange w:id="187" w:author="俞華鈴" w:date="2025-05-20T03:10:00Z" w16du:dateUtc="2025-05-19T19:10:00Z">
            <w:rPr>
              <w:rFonts w:ascii="Times New Roman" w:eastAsia="標楷體" w:hAnsi="Times New Roman" w:hint="eastAsia"/>
              <w:bCs/>
              <w:sz w:val="28"/>
              <w:szCs w:val="28"/>
              <w:highlight w:val="yellow"/>
            </w:rPr>
          </w:rPrChange>
        </w:rPr>
        <w:t>所示</w:t>
      </w:r>
      <w:r w:rsidRPr="009D2D9E">
        <w:rPr>
          <w:rFonts w:ascii="Times New Roman" w:eastAsia="標楷體" w:hAnsi="Times New Roman"/>
          <w:bCs/>
          <w:sz w:val="28"/>
          <w:szCs w:val="28"/>
        </w:rPr>
        <w:t>。</w:t>
      </w:r>
    </w:p>
    <w:p w14:paraId="43CD85A9" w14:textId="18210054" w:rsidR="00236D0D" w:rsidRPr="009D2D9E" w:rsidRDefault="00236D0D" w:rsidP="00886C69">
      <w:pPr>
        <w:spacing w:after="120" w:line="480" w:lineRule="exact"/>
        <w:jc w:val="both"/>
        <w:rPr>
          <w:del w:id="188" w:author="俞華鈴" w:date="2025-05-20T03:10:00Z" w16du:dateUtc="2025-05-19T19:10:00Z"/>
          <w:rFonts w:ascii="Times New Roman" w:eastAsia="標楷體" w:hAnsi="Times New Roman"/>
          <w:bCs/>
          <w:sz w:val="28"/>
          <w:szCs w:val="28"/>
        </w:rPr>
      </w:pPr>
    </w:p>
    <w:p w14:paraId="7F965755" w14:textId="6AFAB52A" w:rsidR="00966245" w:rsidRDefault="00DD2976" w:rsidP="00966245">
      <w:pPr>
        <w:pStyle w:val="af8"/>
        <w:keepNext/>
        <w:widowControl w:val="0"/>
        <w:spacing w:afterLines="100" w:after="360"/>
        <w:jc w:val="center"/>
      </w:pPr>
      <w:r w:rsidRPr="00477794">
        <w:rPr>
          <w:rFonts w:ascii="Times New Roman" w:eastAsia="標楷體" w:hAnsi="Times New Roman"/>
          <w:bCs/>
          <w:noProof/>
          <w:sz w:val="28"/>
          <w:szCs w:val="28"/>
        </w:rPr>
        <w:lastRenderedPageBreak/>
        <w:drawing>
          <wp:inline distT="0" distB="0" distL="0" distR="0" wp14:anchorId="687AD5DC" wp14:editId="4DC3884D">
            <wp:extent cx="5212966" cy="4550833"/>
            <wp:effectExtent l="0" t="0" r="6985" b="2540"/>
            <wp:docPr id="1985097939" name="圖片 1" descr="一張含有 圖表,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7939" name="圖片 1" descr="一張含有 圖表, 行, 繪圖, 文字 的圖片&#10;&#10;AI 產生的內容可能不正確。"/>
                    <pic:cNvPicPr/>
                  </pic:nvPicPr>
                  <pic:blipFill>
                    <a:blip r:embed="rId52"/>
                    <a:stretch>
                      <a:fillRect/>
                    </a:stretch>
                  </pic:blipFill>
                  <pic:spPr>
                    <a:xfrm>
                      <a:off x="0" y="0"/>
                      <a:ext cx="5220780" cy="4557655"/>
                    </a:xfrm>
                    <a:prstGeom prst="rect">
                      <a:avLst/>
                    </a:prstGeom>
                  </pic:spPr>
                </pic:pic>
              </a:graphicData>
            </a:graphic>
          </wp:inline>
        </w:drawing>
      </w:r>
    </w:p>
    <w:p w14:paraId="36C0FB7A" w14:textId="20625E05" w:rsidR="00966245" w:rsidRPr="00F72EF7" w:rsidRDefault="00966245" w:rsidP="00966245">
      <w:pPr>
        <w:pStyle w:val="af8"/>
        <w:jc w:val="center"/>
        <w:rPr>
          <w:del w:id="189" w:author="俞華鈴" w:date="2025-05-20T03:10:00Z" w16du:dateUtc="2025-05-19T19:10:00Z"/>
          <w:rFonts w:ascii="Times New Roman" w:eastAsia="標楷體" w:hAnsi="Times New Roman" w:cs="Times New Roman"/>
          <w:b/>
          <w:sz w:val="28"/>
          <w:szCs w:val="28"/>
        </w:rPr>
      </w:pPr>
      <w:bookmarkStart w:id="190" w:name="_Toc198642418"/>
      <w:r w:rsidRPr="00F72EF7">
        <w:rPr>
          <w:rFonts w:ascii="Times New Roman" w:eastAsia="標楷體" w:hAnsi="Times New Roman" w:cs="Times New Roman" w:hint="eastAsia"/>
          <w:b/>
          <w:sz w:val="28"/>
          <w:szCs w:val="28"/>
          <w:rPrChange w:id="191" w:author="俞華鈴" w:date="2025-05-20T03:10:00Z" w16du:dateUtc="2025-05-19T19:10:00Z">
            <w:rPr>
              <w:rFonts w:hint="eastAsia"/>
            </w:rPr>
          </w:rPrChange>
        </w:rPr>
        <w:t>圖</w:t>
      </w:r>
      <w:r w:rsidRPr="00F72EF7">
        <w:rPr>
          <w:rFonts w:ascii="Times New Roman" w:eastAsia="標楷體" w:hAnsi="Times New Roman" w:cs="Times New Roman"/>
          <w:b/>
          <w:sz w:val="28"/>
          <w:szCs w:val="28"/>
          <w:rPrChange w:id="192" w:author="俞華鈴" w:date="2025-05-20T03:10:00Z" w16du:dateUtc="2025-05-19T19:10:00Z">
            <w:rPr/>
          </w:rPrChange>
        </w:rPr>
        <w:t xml:space="preserve"> 4.</w:t>
      </w:r>
      <w:r w:rsidRPr="00F72EF7">
        <w:rPr>
          <w:rFonts w:ascii="Times New Roman" w:eastAsia="標楷體" w:hAnsi="Times New Roman" w:cs="Times New Roman"/>
          <w:b/>
          <w:sz w:val="28"/>
          <w:szCs w:val="28"/>
          <w:rPrChange w:id="193" w:author="俞華鈴" w:date="2025-05-20T03:10:00Z" w16du:dateUtc="2025-05-19T19:10:00Z">
            <w:rPr/>
          </w:rPrChange>
        </w:rPr>
        <w:fldChar w:fldCharType="begin"/>
      </w:r>
      <w:r w:rsidRPr="00F72EF7">
        <w:rPr>
          <w:rFonts w:ascii="Times New Roman" w:eastAsia="標楷體" w:hAnsi="Times New Roman" w:cs="Times New Roman"/>
          <w:b/>
          <w:sz w:val="28"/>
          <w:szCs w:val="28"/>
          <w:rPrChange w:id="194" w:author="俞華鈴" w:date="2025-05-20T03:10:00Z" w16du:dateUtc="2025-05-19T19:10:00Z">
            <w:rPr/>
          </w:rPrChange>
        </w:rPr>
        <w:instrText xml:space="preserve"> SEQ </w:instrText>
      </w:r>
      <w:r w:rsidRPr="00F72EF7">
        <w:rPr>
          <w:rFonts w:ascii="Times New Roman" w:eastAsia="標楷體" w:hAnsi="Times New Roman" w:cs="Times New Roman" w:hint="eastAsia"/>
          <w:b/>
          <w:sz w:val="28"/>
          <w:szCs w:val="28"/>
          <w:rPrChange w:id="195" w:author="俞華鈴" w:date="2025-05-20T03:10:00Z" w16du:dateUtc="2025-05-19T19:10:00Z">
            <w:rPr>
              <w:rFonts w:hint="eastAsia"/>
            </w:rPr>
          </w:rPrChange>
        </w:rPr>
        <w:instrText>圖</w:instrText>
      </w:r>
      <w:r w:rsidRPr="00F72EF7">
        <w:rPr>
          <w:rFonts w:ascii="Times New Roman" w:eastAsia="標楷體" w:hAnsi="Times New Roman" w:cs="Times New Roman"/>
          <w:b/>
          <w:sz w:val="28"/>
          <w:szCs w:val="28"/>
          <w:rPrChange w:id="196" w:author="俞華鈴" w:date="2025-05-20T03:10:00Z" w16du:dateUtc="2025-05-19T19:10:00Z">
            <w:rPr/>
          </w:rPrChange>
        </w:rPr>
        <w:instrText xml:space="preserve">_4. \* ARABIC </w:instrText>
      </w:r>
      <w:r w:rsidRPr="00F72EF7">
        <w:rPr>
          <w:rFonts w:ascii="Times New Roman" w:eastAsia="標楷體" w:hAnsi="Times New Roman" w:cs="Times New Roman"/>
          <w:b/>
          <w:sz w:val="28"/>
          <w:szCs w:val="28"/>
          <w:rPrChange w:id="197" w:author="俞華鈴" w:date="2025-05-20T03:10:00Z" w16du:dateUtc="2025-05-19T19:10:00Z">
            <w:rPr/>
          </w:rPrChange>
        </w:rPr>
        <w:fldChar w:fldCharType="separate"/>
      </w:r>
      <w:r w:rsidR="00C97F1B">
        <w:rPr>
          <w:rFonts w:ascii="Times New Roman" w:eastAsia="標楷體" w:hAnsi="Times New Roman" w:cs="Times New Roman"/>
          <w:b/>
          <w:noProof/>
          <w:sz w:val="28"/>
          <w:szCs w:val="28"/>
        </w:rPr>
        <w:t>17</w:t>
      </w:r>
      <w:r w:rsidRPr="00F72EF7">
        <w:rPr>
          <w:rFonts w:ascii="Times New Roman" w:eastAsia="標楷體" w:hAnsi="Times New Roman" w:cs="Times New Roman"/>
          <w:b/>
          <w:sz w:val="28"/>
          <w:szCs w:val="28"/>
          <w:rPrChange w:id="198" w:author="俞華鈴" w:date="2025-05-20T03:10:00Z" w16du:dateUtc="2025-05-19T19:10:00Z">
            <w:rPr/>
          </w:rPrChange>
        </w:rPr>
        <w:fldChar w:fldCharType="end"/>
      </w:r>
      <w:r w:rsidRPr="00F72EF7">
        <w:rPr>
          <w:rFonts w:ascii="Times New Roman" w:eastAsia="標楷體" w:hAnsi="Times New Roman" w:cs="Times New Roman"/>
          <w:b/>
          <w:sz w:val="28"/>
          <w:szCs w:val="28"/>
          <w:rPrChange w:id="199" w:author="俞華鈴" w:date="2025-05-20T03:10:00Z" w16du:dateUtc="2025-05-19T19:10:00Z">
            <w:rPr/>
          </w:rPrChange>
        </w:rPr>
        <w:t xml:space="preserve"> ResNet50 Accuracy</w:t>
      </w:r>
      <w:r w:rsidRPr="00F72EF7">
        <w:rPr>
          <w:rFonts w:ascii="Times New Roman" w:eastAsia="標楷體" w:hAnsi="Times New Roman" w:cs="Times New Roman" w:hint="eastAsia"/>
          <w:b/>
          <w:sz w:val="28"/>
          <w:szCs w:val="28"/>
          <w:rPrChange w:id="200" w:author="俞華鈴" w:date="2025-05-20T03:10:00Z" w16du:dateUtc="2025-05-19T19:10:00Z">
            <w:rPr>
              <w:rFonts w:hint="eastAsia"/>
            </w:rPr>
          </w:rPrChange>
        </w:rPr>
        <w:t>與</w:t>
      </w:r>
      <w:r w:rsidRPr="00F72EF7">
        <w:rPr>
          <w:rFonts w:ascii="Times New Roman" w:eastAsia="標楷體" w:hAnsi="Times New Roman" w:cs="Times New Roman"/>
          <w:b/>
          <w:sz w:val="28"/>
          <w:szCs w:val="28"/>
          <w:rPrChange w:id="201" w:author="俞華鈴" w:date="2025-05-20T03:10:00Z" w16du:dateUtc="2025-05-19T19:10:00Z">
            <w:rPr/>
          </w:rPrChange>
        </w:rPr>
        <w:t>Loss</w:t>
      </w:r>
      <w:r w:rsidRPr="00F72EF7">
        <w:rPr>
          <w:rFonts w:ascii="Times New Roman" w:eastAsia="標楷體" w:hAnsi="Times New Roman" w:cs="Times New Roman" w:hint="eastAsia"/>
          <w:b/>
          <w:sz w:val="28"/>
          <w:szCs w:val="28"/>
          <w:rPrChange w:id="202" w:author="俞華鈴" w:date="2025-05-20T03:10:00Z" w16du:dateUtc="2025-05-19T19:10:00Z">
            <w:rPr>
              <w:rFonts w:hint="eastAsia"/>
            </w:rPr>
          </w:rPrChange>
        </w:rPr>
        <w:t>曲線圖</w:t>
      </w:r>
      <w:bookmarkEnd w:id="190"/>
      <w:ins w:id="203" w:author="俞華鈴" w:date="2025-05-20T03:10:00Z" w16du:dateUtc="2025-05-19T19:10:00Z">
        <w:r w:rsidRPr="00F72EF7">
          <w:rPr>
            <w:rFonts w:ascii="Times New Roman" w:eastAsia="標楷體" w:hAnsi="Times New Roman" w:cs="Times New Roman" w:hint="eastAsia"/>
            <w:b/>
            <w:sz w:val="28"/>
            <w:szCs w:val="28"/>
          </w:rPr>
          <w:t xml:space="preserve"> </w:t>
        </w:r>
      </w:ins>
    </w:p>
    <w:p w14:paraId="4ECA907B" w14:textId="4520C329" w:rsidR="00B7186F" w:rsidRPr="00966245" w:rsidRDefault="00966245" w:rsidP="00966245">
      <w:pPr>
        <w:pStyle w:val="af8"/>
        <w:widowControl w:val="0"/>
        <w:spacing w:afterLines="100" w:after="360"/>
        <w:jc w:val="center"/>
        <w:rPr>
          <w:del w:id="204" w:author="俞華鈴" w:date="2025-05-20T03:10:00Z" w16du:dateUtc="2025-05-19T19:10:00Z"/>
          <w:rFonts w:ascii="Times New Roman" w:eastAsia="標楷體" w:hAnsi="Times New Roman" w:cs="Times New Roman"/>
          <w:b/>
          <w:sz w:val="28"/>
          <w:szCs w:val="28"/>
        </w:rPr>
      </w:pPr>
      <w:del w:id="205" w:author="俞華鈴" w:date="2025-05-20T03:10:00Z" w16du:dateUtc="2025-05-19T19:10:00Z">
        <w:r>
          <w:rPr>
            <w:rFonts w:ascii="Times New Roman" w:eastAsia="標楷體" w:hAnsi="Times New Roman" w:hint="eastAsia"/>
            <w:bCs/>
            <w:sz w:val="28"/>
            <w:szCs w:val="28"/>
          </w:rPr>
          <w:delText xml:space="preserve"> </w:delText>
        </w:r>
      </w:del>
    </w:p>
    <w:p w14:paraId="3C6F28B1" w14:textId="53135B2B" w:rsidR="00E87FC3" w:rsidRPr="00156958" w:rsidRDefault="00E87FC3">
      <w:pPr>
        <w:pStyle w:val="af8"/>
        <w:widowControl w:val="0"/>
        <w:spacing w:afterLines="100" w:after="360"/>
        <w:jc w:val="center"/>
        <w:rPr>
          <w:rFonts w:ascii="Times New Roman" w:hAnsi="Times New Roman"/>
          <w:b/>
          <w:sz w:val="28"/>
          <w:rPrChange w:id="206" w:author="俞華鈴" w:date="2025-05-20T03:10:00Z" w16du:dateUtc="2025-05-19T19:10:00Z">
            <w:rPr>
              <w:rFonts w:ascii="Times New Roman" w:eastAsia="標楷體" w:hAnsi="Times New Roman"/>
              <w:bCs/>
              <w:sz w:val="28"/>
              <w:szCs w:val="28"/>
            </w:rPr>
          </w:rPrChange>
        </w:rPr>
        <w:pPrChange w:id="207" w:author="俞華鈴" w:date="2025-05-20T03:10:00Z" w16du:dateUtc="2025-05-19T19:10:00Z">
          <w:pPr>
            <w:pStyle w:val="a7"/>
            <w:keepNext/>
            <w:spacing w:beforeLines="100" w:before="360"/>
            <w:ind w:leftChars="0" w:left="0"/>
            <w:jc w:val="center"/>
          </w:pPr>
        </w:pPrChange>
      </w:pPr>
    </w:p>
    <w:p w14:paraId="124AF3AB" w14:textId="01924DD1" w:rsidR="00B3316F"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同時，在第</w:t>
      </w:r>
      <w:r w:rsidRPr="009D2D9E">
        <w:rPr>
          <w:rFonts w:ascii="Times New Roman" w:eastAsia="標楷體" w:hAnsi="Times New Roman"/>
          <w:bCs/>
          <w:sz w:val="28"/>
          <w:szCs w:val="28"/>
        </w:rPr>
        <w:t xml:space="preserve"> 13 </w:t>
      </w:r>
      <w:r w:rsidRPr="009D2D9E">
        <w:rPr>
          <w:rFonts w:ascii="Times New Roman" w:eastAsia="標楷體" w:hAnsi="Times New Roman"/>
          <w:bCs/>
          <w:sz w:val="28"/>
          <w:szCs w:val="28"/>
        </w:rPr>
        <w:t>與第</w:t>
      </w:r>
      <w:r w:rsidRPr="009D2D9E">
        <w:rPr>
          <w:rFonts w:ascii="Times New Roman" w:eastAsia="標楷體" w:hAnsi="Times New Roman"/>
          <w:bCs/>
          <w:sz w:val="28"/>
          <w:szCs w:val="28"/>
        </w:rPr>
        <w:t xml:space="preserve"> 18 </w:t>
      </w:r>
      <w:r w:rsidRPr="009D2D9E">
        <w:rPr>
          <w:rFonts w:ascii="Times New Roman" w:eastAsia="標楷體" w:hAnsi="Times New Roman"/>
          <w:bCs/>
          <w:sz w:val="28"/>
          <w:szCs w:val="28"/>
        </w:rPr>
        <w:t>回合模型偵測到驗證損失停滯後，自動降低學習率（由</w:t>
      </w:r>
      <w:r w:rsidRPr="009D2D9E">
        <w:rPr>
          <w:rFonts w:ascii="Times New Roman" w:eastAsia="標楷體" w:hAnsi="Times New Roman"/>
          <w:bCs/>
          <w:sz w:val="28"/>
          <w:szCs w:val="28"/>
        </w:rPr>
        <w:t xml:space="preserve"> 1e-4 </w:t>
      </w:r>
      <w:r w:rsidRPr="009D2D9E">
        <w:rPr>
          <w:rFonts w:ascii="Times New Roman" w:eastAsia="標楷體" w:hAnsi="Times New Roman"/>
          <w:bCs/>
          <w:sz w:val="28"/>
          <w:szCs w:val="28"/>
        </w:rPr>
        <w:t>降為</w:t>
      </w:r>
      <w:r w:rsidRPr="009D2D9E">
        <w:rPr>
          <w:rFonts w:ascii="Times New Roman" w:eastAsia="標楷體" w:hAnsi="Times New Roman"/>
          <w:bCs/>
          <w:sz w:val="28"/>
          <w:szCs w:val="28"/>
        </w:rPr>
        <w:t xml:space="preserve"> 5e-5 </w:t>
      </w:r>
      <w:r w:rsidRPr="009D2D9E">
        <w:rPr>
          <w:rFonts w:ascii="Times New Roman" w:eastAsia="標楷體" w:hAnsi="Times New Roman"/>
          <w:bCs/>
          <w:sz w:val="28"/>
          <w:szCs w:val="28"/>
        </w:rPr>
        <w:t>再降至</w:t>
      </w:r>
      <w:r w:rsidRPr="009D2D9E">
        <w:rPr>
          <w:rFonts w:ascii="Times New Roman" w:eastAsia="標楷體" w:hAnsi="Times New Roman"/>
          <w:bCs/>
          <w:sz w:val="28"/>
          <w:szCs w:val="28"/>
        </w:rPr>
        <w:t xml:space="preserve"> 2.5e-5</w:t>
      </w:r>
      <w:r w:rsidRPr="009D2D9E">
        <w:rPr>
          <w:rFonts w:ascii="Times New Roman" w:eastAsia="標楷體" w:hAnsi="Times New Roman"/>
          <w:bCs/>
          <w:sz w:val="28"/>
          <w:szCs w:val="28"/>
        </w:rPr>
        <w:t>），避免過度調整造成的不穩定。最終模型自動恢復至第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回合最佳權重，做為後續測試與部署使用</w:t>
      </w:r>
      <w:r w:rsidR="009B4921">
        <w:rPr>
          <w:rFonts w:ascii="Times New Roman" w:eastAsia="標楷體" w:hAnsi="Times New Roman" w:hint="eastAsia"/>
          <w:bCs/>
          <w:sz w:val="28"/>
          <w:szCs w:val="28"/>
        </w:rPr>
        <w:t>，</w:t>
      </w:r>
      <w:r w:rsidR="00313350">
        <w:rPr>
          <w:rFonts w:ascii="Times New Roman" w:eastAsia="標楷體" w:hAnsi="Times New Roman" w:hint="eastAsia"/>
          <w:bCs/>
          <w:sz w:val="28"/>
          <w:szCs w:val="28"/>
        </w:rPr>
        <w:t>如</w:t>
      </w:r>
      <w:r w:rsidR="00313350" w:rsidRPr="00F72EF7">
        <w:rPr>
          <w:rFonts w:ascii="Times New Roman" w:eastAsia="標楷體" w:hAnsi="Times New Roman" w:hint="eastAsia"/>
          <w:bCs/>
          <w:sz w:val="28"/>
          <w:szCs w:val="28"/>
          <w:rPrChange w:id="208" w:author="俞華鈴" w:date="2025-05-20T03:10:00Z" w16du:dateUtc="2025-05-19T19:10:00Z">
            <w:rPr>
              <w:rFonts w:ascii="Times New Roman" w:eastAsia="標楷體" w:hAnsi="Times New Roman" w:hint="eastAsia"/>
              <w:sz w:val="28"/>
              <w:szCs w:val="28"/>
              <w:highlight w:val="yellow"/>
            </w:rPr>
          </w:rPrChange>
        </w:rPr>
        <w:t>圖</w:t>
      </w:r>
      <w:r w:rsidR="00313350" w:rsidRPr="00F72EF7">
        <w:rPr>
          <w:rFonts w:ascii="Times New Roman" w:eastAsia="標楷體" w:hAnsi="Times New Roman"/>
          <w:bCs/>
          <w:sz w:val="28"/>
          <w:szCs w:val="28"/>
          <w:rPrChange w:id="209" w:author="俞華鈴" w:date="2025-05-20T03:10:00Z" w16du:dateUtc="2025-05-19T19:10:00Z">
            <w:rPr>
              <w:rFonts w:ascii="Times New Roman" w:eastAsia="標楷體" w:hAnsi="Times New Roman"/>
              <w:sz w:val="28"/>
              <w:szCs w:val="28"/>
              <w:highlight w:val="yellow"/>
            </w:rPr>
          </w:rPrChange>
        </w:rPr>
        <w:t>4.</w:t>
      </w:r>
      <w:ins w:id="210" w:author="俞華鈴" w:date="2025-05-20T03:10:00Z" w16du:dateUtc="2025-05-19T19:10:00Z">
        <w:r w:rsidR="00156958" w:rsidRPr="00F72EF7">
          <w:rPr>
            <w:rFonts w:ascii="Times New Roman" w:eastAsia="標楷體" w:hAnsi="Times New Roman" w:hint="eastAsia"/>
            <w:bCs/>
            <w:sz w:val="28"/>
            <w:szCs w:val="28"/>
          </w:rPr>
          <w:t>18</w:t>
        </w:r>
      </w:ins>
      <w:r w:rsidR="00313350">
        <w:rPr>
          <w:rFonts w:ascii="Times New Roman" w:eastAsia="標楷體" w:hAnsi="Times New Roman" w:hint="eastAsia"/>
          <w:bCs/>
          <w:sz w:val="28"/>
          <w:szCs w:val="28"/>
        </w:rPr>
        <w:t xml:space="preserve"> </w:t>
      </w:r>
      <w:r w:rsidR="00313350">
        <w:rPr>
          <w:rFonts w:ascii="Times New Roman" w:eastAsia="標楷體" w:hAnsi="Times New Roman" w:hint="eastAsia"/>
          <w:bCs/>
          <w:sz w:val="28"/>
          <w:szCs w:val="28"/>
        </w:rPr>
        <w:t>所示。</w:t>
      </w:r>
    </w:p>
    <w:p w14:paraId="6F448489" w14:textId="77777777" w:rsidR="009D2EEB" w:rsidRDefault="009D2EEB">
      <w:pPr>
        <w:keepNext/>
        <w:jc w:val="center"/>
        <w:rPr>
          <w:rPrChange w:id="211" w:author="俞華鈴" w:date="2025-05-20T03:10:00Z" w16du:dateUtc="2025-05-19T19:10:00Z">
            <w:rPr>
              <w:rFonts w:ascii="Times New Roman" w:eastAsia="標楷體" w:hAnsi="Times New Roman"/>
              <w:bCs/>
              <w:sz w:val="28"/>
              <w:szCs w:val="28"/>
            </w:rPr>
          </w:rPrChange>
        </w:rPr>
        <w:pPrChange w:id="212" w:author="俞華鈴" w:date="2025-05-20T03:10:00Z" w16du:dateUtc="2025-05-19T19:10:00Z">
          <w:pPr/>
        </w:pPrChange>
      </w:pPr>
      <w:r w:rsidRPr="00A842D6">
        <w:rPr>
          <w:rFonts w:ascii="Times New Roman" w:eastAsia="標楷體" w:hAnsi="Times New Roman"/>
          <w:bCs/>
          <w:noProof/>
          <w:sz w:val="28"/>
          <w:szCs w:val="28"/>
        </w:rPr>
        <w:lastRenderedPageBreak/>
        <w:drawing>
          <wp:inline distT="0" distB="0" distL="0" distR="0" wp14:anchorId="5E6D73FE" wp14:editId="74FD53D5">
            <wp:extent cx="5105400" cy="2091087"/>
            <wp:effectExtent l="0" t="0" r="0" b="4445"/>
            <wp:docPr id="514001079"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1079" name="圖片 1" descr="一張含有 文字, 螢幕擷取畫面, 字型, 數字 的圖片&#10;&#10;AI 產生的內容可能不正確。"/>
                    <pic:cNvPicPr/>
                  </pic:nvPicPr>
                  <pic:blipFill>
                    <a:blip r:embed="rId53"/>
                    <a:stretch>
                      <a:fillRect/>
                    </a:stretch>
                  </pic:blipFill>
                  <pic:spPr>
                    <a:xfrm>
                      <a:off x="0" y="0"/>
                      <a:ext cx="5106479" cy="2091529"/>
                    </a:xfrm>
                    <a:prstGeom prst="rect">
                      <a:avLst/>
                    </a:prstGeom>
                  </pic:spPr>
                </pic:pic>
              </a:graphicData>
            </a:graphic>
          </wp:inline>
        </w:drawing>
      </w:r>
    </w:p>
    <w:p w14:paraId="611EF3C3" w14:textId="66738E01" w:rsidR="009D2EEB" w:rsidRPr="00F72EF7" w:rsidRDefault="009D2EEB" w:rsidP="00DE19FE">
      <w:pPr>
        <w:pStyle w:val="af8"/>
        <w:widowControl w:val="0"/>
        <w:spacing w:afterLines="100" w:after="360"/>
        <w:jc w:val="center"/>
        <w:rPr>
          <w:rFonts w:ascii="Times New Roman" w:eastAsia="標楷體" w:hAnsi="Times New Roman" w:cs="Times New Roman"/>
          <w:b/>
          <w:sz w:val="28"/>
          <w:szCs w:val="28"/>
        </w:rPr>
      </w:pPr>
      <w:bookmarkStart w:id="213" w:name="_Toc198642419"/>
      <w:ins w:id="214" w:author="俞華鈴" w:date="2025-05-20T03:10:00Z" w16du:dateUtc="2025-05-19T19:10:00Z">
        <w:r w:rsidRPr="00156958">
          <w:rPr>
            <w:rFonts w:ascii="Times New Roman" w:eastAsia="標楷體" w:hAnsi="Times New Roman" w:cs="Times New Roman"/>
            <w:b/>
            <w:sz w:val="28"/>
            <w:szCs w:val="28"/>
          </w:rPr>
          <w:t>圖</w:t>
        </w:r>
        <w:r w:rsidRPr="00156958">
          <w:rPr>
            <w:rFonts w:ascii="Times New Roman" w:eastAsia="標楷體" w:hAnsi="Times New Roman" w:cs="Times New Roman" w:hint="eastAsia"/>
            <w:b/>
            <w:sz w:val="28"/>
            <w:szCs w:val="28"/>
          </w:rPr>
          <w:t xml:space="preserve"> </w:t>
        </w:r>
        <w:r w:rsidRPr="00156958">
          <w:rPr>
            <w:rFonts w:ascii="Times New Roman" w:eastAsia="標楷體" w:hAnsi="Times New Roman" w:cs="Times New Roman"/>
            <w:b/>
            <w:sz w:val="28"/>
            <w:szCs w:val="28"/>
          </w:rPr>
          <w:t>4.</w:t>
        </w:r>
        <w:r w:rsidRPr="00156958">
          <w:rPr>
            <w:rFonts w:ascii="Times New Roman" w:eastAsia="標楷體" w:hAnsi="Times New Roman" w:cs="Times New Roman"/>
            <w:b/>
            <w:sz w:val="28"/>
            <w:szCs w:val="28"/>
          </w:rPr>
          <w:fldChar w:fldCharType="begin"/>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hint="eastAsia"/>
            <w:b/>
            <w:sz w:val="28"/>
            <w:szCs w:val="28"/>
          </w:rPr>
          <w:instrText xml:space="preserve">SEQ </w:instrText>
        </w:r>
        <w:r w:rsidRPr="00156958">
          <w:rPr>
            <w:rFonts w:ascii="Times New Roman" w:eastAsia="標楷體" w:hAnsi="Times New Roman" w:cs="Times New Roman" w:hint="eastAsia"/>
            <w:b/>
            <w:sz w:val="28"/>
            <w:szCs w:val="28"/>
          </w:rPr>
          <w:instrText>圖</w:instrText>
        </w:r>
        <w:r w:rsidRPr="00156958">
          <w:rPr>
            <w:rFonts w:ascii="Times New Roman" w:eastAsia="標楷體" w:hAnsi="Times New Roman" w:cs="Times New Roman" w:hint="eastAsia"/>
            <w:b/>
            <w:sz w:val="28"/>
            <w:szCs w:val="28"/>
          </w:rPr>
          <w:instrText>_4. \* ARABIC</w:instrText>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b/>
            <w:sz w:val="28"/>
            <w:szCs w:val="28"/>
          </w:rPr>
          <w:fldChar w:fldCharType="separate"/>
        </w:r>
      </w:ins>
      <w:r w:rsidR="00C97F1B">
        <w:rPr>
          <w:rFonts w:ascii="Times New Roman" w:eastAsia="標楷體" w:hAnsi="Times New Roman" w:cs="Times New Roman"/>
          <w:b/>
          <w:noProof/>
          <w:sz w:val="28"/>
          <w:szCs w:val="28"/>
        </w:rPr>
        <w:t>18</w:t>
      </w:r>
      <w:ins w:id="215" w:author="俞華鈴" w:date="2025-05-20T03:10:00Z" w16du:dateUtc="2025-05-19T19:10:00Z">
        <w:r w:rsidRPr="00156958">
          <w:rPr>
            <w:rFonts w:ascii="Times New Roman" w:eastAsia="標楷體" w:hAnsi="Times New Roman" w:cs="Times New Roman"/>
            <w:b/>
            <w:sz w:val="28"/>
            <w:szCs w:val="28"/>
          </w:rPr>
          <w:fldChar w:fldCharType="end"/>
        </w:r>
      </w:ins>
      <w:del w:id="216" w:author="俞華鈴" w:date="2025-05-20T03:10:00Z" w16du:dateUtc="2025-05-19T19:10:00Z">
        <w:r w:rsidRPr="00F72EF7">
          <w:rPr>
            <w:rFonts w:ascii="Times New Roman" w:eastAsia="標楷體" w:hAnsi="Times New Roman" w:cs="Times New Roman" w:hint="eastAsia"/>
            <w:b/>
            <w:sz w:val="28"/>
            <w:szCs w:val="28"/>
          </w:rPr>
          <w:delText>圖</w:delText>
        </w:r>
        <w:r w:rsidRPr="00F72EF7">
          <w:rPr>
            <w:rFonts w:ascii="Times New Roman" w:eastAsia="標楷體" w:hAnsi="Times New Roman" w:cs="Times New Roman" w:hint="eastAsia"/>
            <w:b/>
            <w:sz w:val="28"/>
            <w:szCs w:val="28"/>
          </w:rPr>
          <w:delText>4.</w:delText>
        </w:r>
      </w:del>
      <w:r w:rsidRPr="00F72EF7">
        <w:rPr>
          <w:rFonts w:ascii="Times New Roman" w:eastAsia="標楷體" w:hAnsi="Times New Roman" w:cs="Times New Roman"/>
          <w:b/>
          <w:sz w:val="28"/>
          <w:szCs w:val="28"/>
          <w:rPrChange w:id="217" w:author="俞華鈴" w:date="2025-05-20T03:10:00Z" w16du:dateUtc="2025-05-19T19:10:00Z">
            <w:rPr>
              <w:rFonts w:ascii="Times New Roman" w:eastAsia="標楷體" w:hAnsi="Times New Roman"/>
              <w:sz w:val="28"/>
              <w:szCs w:val="28"/>
              <w:highlight w:val="yellow"/>
            </w:rPr>
          </w:rPrChange>
        </w:rPr>
        <w:t xml:space="preserve"> </w:t>
      </w:r>
      <w:r w:rsidRPr="00F72EF7">
        <w:rPr>
          <w:rFonts w:ascii="Times New Roman" w:eastAsia="標楷體" w:hAnsi="Times New Roman" w:cs="Times New Roman"/>
          <w:b/>
          <w:sz w:val="28"/>
          <w:szCs w:val="28"/>
          <w:rPrChange w:id="218" w:author="俞華鈴" w:date="2025-05-20T03:10:00Z" w16du:dateUtc="2025-05-19T19:10:00Z">
            <w:rPr>
              <w:rFonts w:ascii="Times New Roman" w:eastAsia="標楷體" w:hAnsi="Times New Roman"/>
              <w:b/>
              <w:sz w:val="28"/>
              <w:szCs w:val="28"/>
              <w:highlight w:val="yellow"/>
            </w:rPr>
          </w:rPrChange>
        </w:rPr>
        <w:t xml:space="preserve">ResNet50 </w:t>
      </w:r>
      <w:r w:rsidRPr="00F72EF7">
        <w:rPr>
          <w:rFonts w:ascii="Times New Roman" w:eastAsia="標楷體" w:hAnsi="Times New Roman" w:cs="Times New Roman" w:hint="eastAsia"/>
          <w:b/>
          <w:sz w:val="28"/>
          <w:szCs w:val="28"/>
          <w:rPrChange w:id="219" w:author="俞華鈴" w:date="2025-05-20T03:10:00Z" w16du:dateUtc="2025-05-19T19:10:00Z">
            <w:rPr>
              <w:rFonts w:ascii="Times New Roman" w:eastAsia="標楷體" w:hAnsi="Times New Roman" w:hint="eastAsia"/>
              <w:b/>
              <w:sz w:val="28"/>
              <w:szCs w:val="28"/>
              <w:highlight w:val="yellow"/>
            </w:rPr>
          </w:rPrChange>
        </w:rPr>
        <w:t>損失函數</w:t>
      </w:r>
      <w:bookmarkEnd w:id="213"/>
    </w:p>
    <w:p w14:paraId="31EEF63B" w14:textId="56D5E336"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模型在分類「</w:t>
      </w:r>
      <w:r w:rsidRPr="009D2D9E">
        <w:rPr>
          <w:rFonts w:ascii="Times New Roman" w:eastAsia="標楷體" w:hAnsi="Times New Roman"/>
          <w:bCs/>
          <w:sz w:val="28"/>
          <w:szCs w:val="28"/>
        </w:rPr>
        <w:t>0 - No DR</w:t>
      </w:r>
      <w:r w:rsidRPr="009D2D9E">
        <w:rPr>
          <w:rFonts w:ascii="Times New Roman" w:eastAsia="標楷體" w:hAnsi="Times New Roman"/>
          <w:bCs/>
          <w:sz w:val="28"/>
          <w:szCs w:val="28"/>
        </w:rPr>
        <w:t>」與「</w:t>
      </w:r>
      <w:r w:rsidRPr="009D2D9E">
        <w:rPr>
          <w:rFonts w:ascii="Times New Roman" w:eastAsia="標楷體" w:hAnsi="Times New Roman"/>
          <w:bCs/>
          <w:sz w:val="28"/>
          <w:szCs w:val="28"/>
        </w:rPr>
        <w:t>2 - Moderate</w:t>
      </w:r>
      <w:r w:rsidRPr="009D2D9E">
        <w:rPr>
          <w:rFonts w:ascii="Times New Roman" w:eastAsia="標楷體" w:hAnsi="Times New Roman"/>
          <w:bCs/>
          <w:sz w:val="28"/>
          <w:szCs w:val="28"/>
        </w:rPr>
        <w:t>」的表現非常準確，其中</w:t>
      </w:r>
      <w:r w:rsidRPr="009D2D9E">
        <w:rPr>
          <w:rFonts w:ascii="Times New Roman" w:eastAsia="標楷體" w:hAnsi="Times New Roman"/>
          <w:bCs/>
          <w:sz w:val="28"/>
          <w:szCs w:val="28"/>
        </w:rPr>
        <w:t xml:space="preserve"> No DR </w:t>
      </w:r>
      <w:r w:rsidRPr="009D2D9E">
        <w:rPr>
          <w:rFonts w:ascii="Times New Roman" w:eastAsia="標楷體" w:hAnsi="Times New Roman"/>
          <w:bCs/>
          <w:sz w:val="28"/>
          <w:szCs w:val="28"/>
        </w:rPr>
        <w:t>的準確率高達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Moderate </w:t>
      </w:r>
      <w:r w:rsidRPr="009D2D9E">
        <w:rPr>
          <w:rFonts w:ascii="Times New Roman" w:eastAsia="標楷體" w:hAnsi="Times New Roman"/>
          <w:bCs/>
          <w:sz w:val="28"/>
          <w:szCs w:val="28"/>
        </w:rPr>
        <w:t>亦達到</w:t>
      </w:r>
      <w:r w:rsidRPr="009D2D9E">
        <w:rPr>
          <w:rFonts w:ascii="Times New Roman" w:eastAsia="標楷體" w:hAnsi="Times New Roman"/>
          <w:bCs/>
          <w:sz w:val="28"/>
          <w:szCs w:val="28"/>
        </w:rPr>
        <w:t xml:space="preserve"> 93%</w:t>
      </w:r>
      <w:r w:rsidRPr="009D2D9E">
        <w:rPr>
          <w:rFonts w:ascii="Times New Roman" w:eastAsia="標楷體" w:hAnsi="Times New Roman"/>
          <w:bCs/>
          <w:sz w:val="28"/>
          <w:szCs w:val="28"/>
        </w:rPr>
        <w:t>。對於「</w:t>
      </w:r>
      <w:r w:rsidRPr="009D2D9E">
        <w:rPr>
          <w:rFonts w:ascii="Times New Roman" w:eastAsia="標楷體" w:hAnsi="Times New Roman"/>
          <w:bCs/>
          <w:sz w:val="28"/>
          <w:szCs w:val="28"/>
        </w:rPr>
        <w:t>1 - Mild</w:t>
      </w:r>
      <w:r w:rsidRPr="009D2D9E">
        <w:rPr>
          <w:rFonts w:ascii="Times New Roman" w:eastAsia="標楷體" w:hAnsi="Times New Roman"/>
          <w:bCs/>
          <w:sz w:val="28"/>
          <w:szCs w:val="28"/>
        </w:rPr>
        <w:t>」與「</w:t>
      </w:r>
      <w:r w:rsidRPr="009D2D9E">
        <w:rPr>
          <w:rFonts w:ascii="Times New Roman" w:eastAsia="標楷體" w:hAnsi="Times New Roman"/>
          <w:bCs/>
          <w:sz w:val="28"/>
          <w:szCs w:val="28"/>
        </w:rPr>
        <w:t>3 - Severe</w:t>
      </w:r>
      <w:r w:rsidRPr="009D2D9E">
        <w:rPr>
          <w:rFonts w:ascii="Times New Roman" w:eastAsia="標楷體" w:hAnsi="Times New Roman"/>
          <w:bCs/>
          <w:sz w:val="28"/>
          <w:szCs w:val="28"/>
        </w:rPr>
        <w:t>」雖有一定的辨識能力，但部分樣本容易被混淆為相鄰等級，如</w:t>
      </w:r>
      <w:r w:rsidRPr="009D2D9E">
        <w:rPr>
          <w:rFonts w:ascii="Times New Roman" w:eastAsia="標楷體" w:hAnsi="Times New Roman"/>
          <w:bCs/>
          <w:sz w:val="28"/>
          <w:szCs w:val="28"/>
        </w:rPr>
        <w:t xml:space="preserve"> Mild </w:t>
      </w:r>
      <w:r w:rsidRPr="009D2D9E">
        <w:rPr>
          <w:rFonts w:ascii="Times New Roman" w:eastAsia="標楷體" w:hAnsi="Times New Roman"/>
          <w:bCs/>
          <w:sz w:val="28"/>
          <w:szCs w:val="28"/>
        </w:rPr>
        <w:t>有</w:t>
      </w:r>
      <w:r w:rsidRPr="009D2D9E">
        <w:rPr>
          <w:rFonts w:ascii="Times New Roman" w:eastAsia="標楷體" w:hAnsi="Times New Roman"/>
          <w:bCs/>
          <w:sz w:val="28"/>
          <w:szCs w:val="28"/>
        </w:rPr>
        <w:t xml:space="preserve"> 17% </w:t>
      </w:r>
      <w:r w:rsidRPr="009D2D9E">
        <w:rPr>
          <w:rFonts w:ascii="Times New Roman" w:eastAsia="標楷體" w:hAnsi="Times New Roman"/>
          <w:bCs/>
          <w:sz w:val="28"/>
          <w:szCs w:val="28"/>
        </w:rPr>
        <w:t>被判為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，而</w:t>
      </w:r>
      <w:r w:rsidRPr="009D2D9E">
        <w:rPr>
          <w:rFonts w:ascii="Times New Roman" w:eastAsia="標楷體" w:hAnsi="Times New Roman"/>
          <w:bCs/>
          <w:sz w:val="28"/>
          <w:szCs w:val="28"/>
        </w:rPr>
        <w:t xml:space="preserve"> Severe </w:t>
      </w:r>
      <w:r w:rsidRPr="009D2D9E">
        <w:rPr>
          <w:rFonts w:ascii="Times New Roman" w:eastAsia="標楷體" w:hAnsi="Times New Roman"/>
          <w:bCs/>
          <w:sz w:val="28"/>
          <w:szCs w:val="28"/>
        </w:rPr>
        <w:t>則有</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誤判為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10% </w:t>
      </w:r>
      <w:r w:rsidRPr="009D2D9E">
        <w:rPr>
          <w:rFonts w:ascii="Times New Roman" w:eastAsia="標楷體" w:hAnsi="Times New Roman"/>
          <w:bCs/>
          <w:sz w:val="28"/>
          <w:szCs w:val="28"/>
        </w:rPr>
        <w:t>為</w:t>
      </w:r>
      <w:r w:rsidRPr="009D2D9E">
        <w:rPr>
          <w:rFonts w:ascii="Times New Roman" w:eastAsia="標楷體" w:hAnsi="Times New Roman"/>
          <w:bCs/>
          <w:sz w:val="28"/>
          <w:szCs w:val="28"/>
        </w:rPr>
        <w:t xml:space="preserve"> Proliferative DR</w:t>
      </w:r>
      <w:r w:rsidR="009B4921">
        <w:rPr>
          <w:rFonts w:ascii="Times New Roman" w:eastAsia="標楷體" w:hAnsi="Times New Roman" w:hint="eastAsia"/>
          <w:bCs/>
          <w:sz w:val="28"/>
          <w:szCs w:val="28"/>
        </w:rPr>
        <w:t>，</w:t>
      </w:r>
      <w:r w:rsidR="009B4921" w:rsidRPr="00F72EF7">
        <w:rPr>
          <w:rFonts w:ascii="Times New Roman" w:eastAsia="標楷體" w:hAnsi="Times New Roman" w:hint="eastAsia"/>
          <w:bCs/>
          <w:sz w:val="28"/>
          <w:szCs w:val="28"/>
          <w:rPrChange w:id="220" w:author="俞華鈴" w:date="2025-05-20T03:10:00Z" w16du:dateUtc="2025-05-19T19:10:00Z">
            <w:rPr>
              <w:rFonts w:ascii="Times New Roman" w:eastAsia="標楷體" w:hAnsi="Times New Roman" w:hint="eastAsia"/>
              <w:sz w:val="28"/>
              <w:szCs w:val="28"/>
              <w:highlight w:val="yellow"/>
            </w:rPr>
          </w:rPrChange>
        </w:rPr>
        <w:t>如圖</w:t>
      </w:r>
      <w:r w:rsidR="009B4921" w:rsidRPr="00F72EF7">
        <w:rPr>
          <w:rFonts w:ascii="Times New Roman" w:eastAsia="標楷體" w:hAnsi="Times New Roman"/>
          <w:bCs/>
          <w:sz w:val="28"/>
          <w:szCs w:val="28"/>
          <w:rPrChange w:id="221" w:author="俞華鈴" w:date="2025-05-20T03:10:00Z" w16du:dateUtc="2025-05-19T19:10:00Z">
            <w:rPr>
              <w:rFonts w:ascii="Times New Roman" w:eastAsia="標楷體" w:hAnsi="Times New Roman"/>
              <w:sz w:val="28"/>
              <w:szCs w:val="28"/>
              <w:highlight w:val="yellow"/>
            </w:rPr>
          </w:rPrChange>
        </w:rPr>
        <w:t>4.</w:t>
      </w:r>
      <w:ins w:id="222" w:author="俞華鈴" w:date="2025-05-20T03:10:00Z" w16du:dateUtc="2025-05-19T19:10:00Z">
        <w:r w:rsidR="00156958" w:rsidRPr="00F72EF7">
          <w:rPr>
            <w:rFonts w:ascii="Times New Roman" w:eastAsia="標楷體" w:hAnsi="Times New Roman" w:hint="eastAsia"/>
            <w:bCs/>
            <w:sz w:val="28"/>
            <w:szCs w:val="28"/>
          </w:rPr>
          <w:t>19</w:t>
        </w:r>
      </w:ins>
      <w:del w:id="223" w:author="俞華鈴" w:date="2025-05-20T03:10:00Z" w16du:dateUtc="2025-05-19T19:10:00Z">
        <w:r w:rsidR="009B4921" w:rsidRPr="00F72EF7">
          <w:rPr>
            <w:rFonts w:ascii="Times New Roman" w:eastAsia="標楷體" w:hAnsi="Times New Roman" w:hint="eastAsia"/>
            <w:bCs/>
            <w:sz w:val="28"/>
            <w:szCs w:val="28"/>
          </w:rPr>
          <w:delText xml:space="preserve"> </w:delText>
        </w:r>
      </w:del>
      <w:r w:rsidR="009B4921" w:rsidRPr="00F72EF7">
        <w:rPr>
          <w:rFonts w:ascii="Times New Roman" w:eastAsia="標楷體" w:hAnsi="Times New Roman" w:hint="eastAsia"/>
          <w:bCs/>
          <w:sz w:val="28"/>
          <w:szCs w:val="28"/>
          <w:rPrChange w:id="224" w:author="俞華鈴" w:date="2025-05-20T03:10:00Z" w16du:dateUtc="2025-05-19T19:10:00Z">
            <w:rPr>
              <w:rFonts w:ascii="Times New Roman" w:eastAsia="標楷體" w:hAnsi="Times New Roman" w:hint="eastAsia"/>
              <w:sz w:val="28"/>
              <w:szCs w:val="28"/>
              <w:highlight w:val="yellow"/>
            </w:rPr>
          </w:rPrChange>
        </w:rPr>
        <w:t>所示</w:t>
      </w:r>
      <w:r w:rsidRPr="009D2D9E">
        <w:rPr>
          <w:rFonts w:ascii="Times New Roman" w:eastAsia="標楷體" w:hAnsi="Times New Roman"/>
          <w:bCs/>
          <w:sz w:val="28"/>
          <w:szCs w:val="28"/>
        </w:rPr>
        <w:t>。</w:t>
      </w:r>
    </w:p>
    <w:p w14:paraId="74B8F72E" w14:textId="77777777" w:rsidR="009D2EEB" w:rsidRDefault="009D2EEB" w:rsidP="009D2EEB">
      <w:pPr>
        <w:pStyle w:val="a7"/>
        <w:keepNext/>
        <w:spacing w:beforeLines="100" w:before="360"/>
        <w:ind w:leftChars="0" w:left="0"/>
        <w:jc w:val="center"/>
        <w:rPr>
          <w:rPrChange w:id="225" w:author="俞華鈴" w:date="2025-05-20T03:10:00Z" w16du:dateUtc="2025-05-19T19:10:00Z">
            <w:rPr>
              <w:rFonts w:ascii="Times New Roman" w:eastAsia="標楷體" w:hAnsi="Times New Roman"/>
              <w:bCs/>
              <w:sz w:val="28"/>
              <w:szCs w:val="28"/>
            </w:rPr>
          </w:rPrChange>
        </w:rPr>
      </w:pPr>
      <w:r w:rsidRPr="009D2D9E">
        <w:rPr>
          <w:rFonts w:ascii="Times New Roman" w:eastAsia="標楷體" w:hAnsi="Times New Roman"/>
          <w:bCs/>
          <w:noProof/>
          <w:sz w:val="28"/>
          <w:szCs w:val="28"/>
        </w:rPr>
        <w:drawing>
          <wp:inline distT="0" distB="0" distL="0" distR="0" wp14:anchorId="5D8117AC" wp14:editId="5A747C69">
            <wp:extent cx="4933258" cy="2195199"/>
            <wp:effectExtent l="0" t="0" r="1270" b="0"/>
            <wp:docPr id="130458790" name="Picture 2" descr="已上傳的圖像">
              <a:extLst xmlns:a="http://schemas.openxmlformats.org/drawingml/2006/main">
                <a:ext uri="{FF2B5EF4-FFF2-40B4-BE49-F238E27FC236}">
                  <a16:creationId xmlns:a16="http://schemas.microsoft.com/office/drawing/2014/main" id="{F489C6B5-B076-F08A-2B8F-917DDA4C5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已上傳的圖像">
                      <a:extLst>
                        <a:ext uri="{FF2B5EF4-FFF2-40B4-BE49-F238E27FC236}">
                          <a16:creationId xmlns:a16="http://schemas.microsoft.com/office/drawing/2014/main" id="{F489C6B5-B076-F08A-2B8F-917DDA4C592E}"/>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53199" cy="2204072"/>
                    </a:xfrm>
                    <a:prstGeom prst="rect">
                      <a:avLst/>
                    </a:prstGeom>
                    <a:noFill/>
                  </pic:spPr>
                </pic:pic>
              </a:graphicData>
            </a:graphic>
          </wp:inline>
        </w:drawing>
      </w:r>
    </w:p>
    <w:p w14:paraId="72391EAC" w14:textId="52F73E9D" w:rsidR="009D2EEB" w:rsidRPr="00F72EF7" w:rsidRDefault="009D2EEB" w:rsidP="009D2EEB">
      <w:pPr>
        <w:pStyle w:val="af8"/>
        <w:widowControl w:val="0"/>
        <w:spacing w:afterLines="100" w:after="360"/>
        <w:jc w:val="center"/>
        <w:rPr>
          <w:rFonts w:ascii="Times New Roman" w:eastAsia="標楷體" w:hAnsi="Times New Roman" w:cs="Times New Roman"/>
          <w:b/>
          <w:sz w:val="28"/>
          <w:szCs w:val="28"/>
        </w:rPr>
      </w:pPr>
      <w:bookmarkStart w:id="226" w:name="_Toc198642420"/>
      <w:r w:rsidRPr="00F72EF7">
        <w:rPr>
          <w:rFonts w:ascii="Times New Roman" w:eastAsia="標楷體" w:hAnsi="Times New Roman" w:cs="Times New Roman" w:hint="eastAsia"/>
          <w:b/>
          <w:sz w:val="28"/>
          <w:szCs w:val="28"/>
          <w:rPrChange w:id="227" w:author="俞華鈴" w:date="2025-05-20T03:10:00Z" w16du:dateUtc="2025-05-19T19:10:00Z">
            <w:rPr>
              <w:rFonts w:ascii="Times New Roman" w:eastAsia="標楷體" w:hAnsi="Times New Roman" w:cs="Times New Roman" w:hint="eastAsia"/>
              <w:b/>
              <w:sz w:val="28"/>
              <w:szCs w:val="28"/>
              <w:highlight w:val="yellow"/>
            </w:rPr>
          </w:rPrChange>
        </w:rPr>
        <w:t>圖</w:t>
      </w:r>
      <w:r w:rsidRPr="00F72EF7">
        <w:rPr>
          <w:rFonts w:ascii="Times New Roman" w:eastAsia="標楷體" w:hAnsi="Times New Roman" w:cs="Times New Roman"/>
          <w:b/>
          <w:sz w:val="28"/>
          <w:szCs w:val="28"/>
          <w:rPrChange w:id="228" w:author="俞華鈴" w:date="2025-05-20T03:10:00Z" w16du:dateUtc="2025-05-19T19:10:00Z">
            <w:rPr>
              <w:rFonts w:ascii="Times New Roman" w:eastAsia="標楷體" w:hAnsi="Times New Roman" w:cs="Times New Roman"/>
              <w:b/>
              <w:sz w:val="28"/>
              <w:szCs w:val="28"/>
              <w:highlight w:val="yellow"/>
            </w:rPr>
          </w:rPrChange>
        </w:rPr>
        <w:t xml:space="preserve"> 4.</w:t>
      </w:r>
      <w:r w:rsidRPr="00F72EF7">
        <w:rPr>
          <w:rFonts w:ascii="Times New Roman" w:eastAsia="標楷體" w:hAnsi="Times New Roman" w:cs="Times New Roman"/>
          <w:b/>
          <w:sz w:val="28"/>
          <w:szCs w:val="28"/>
          <w:rPrChange w:id="229" w:author="俞華鈴" w:date="2025-05-20T03:10:00Z" w16du:dateUtc="2025-05-19T19:10:00Z">
            <w:rPr>
              <w:rFonts w:ascii="Times New Roman" w:eastAsia="標楷體" w:hAnsi="Times New Roman" w:cs="Times New Roman"/>
              <w:b/>
              <w:sz w:val="28"/>
              <w:szCs w:val="28"/>
              <w:highlight w:val="yellow"/>
            </w:rPr>
          </w:rPrChange>
        </w:rPr>
        <w:fldChar w:fldCharType="begin"/>
      </w:r>
      <w:r w:rsidRPr="00F72EF7">
        <w:rPr>
          <w:rFonts w:ascii="Times New Roman" w:eastAsia="標楷體" w:hAnsi="Times New Roman" w:cs="Times New Roman"/>
          <w:b/>
          <w:sz w:val="28"/>
          <w:szCs w:val="28"/>
          <w:rPrChange w:id="230"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F72EF7">
        <w:rPr>
          <w:rFonts w:ascii="Times New Roman" w:eastAsia="標楷體" w:hAnsi="Times New Roman" w:cs="Times New Roman" w:hint="eastAsia"/>
          <w:b/>
          <w:sz w:val="28"/>
          <w:szCs w:val="28"/>
          <w:rPrChange w:id="231"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F72EF7">
        <w:rPr>
          <w:rFonts w:ascii="Times New Roman" w:eastAsia="標楷體" w:hAnsi="Times New Roman" w:cs="Times New Roman"/>
          <w:b/>
          <w:sz w:val="28"/>
          <w:szCs w:val="28"/>
          <w:rPrChange w:id="232"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F72EF7">
        <w:rPr>
          <w:rFonts w:ascii="Times New Roman" w:eastAsia="標楷體" w:hAnsi="Times New Roman" w:cs="Times New Roman"/>
          <w:b/>
          <w:sz w:val="28"/>
          <w:szCs w:val="28"/>
          <w:rPrChange w:id="233" w:author="俞華鈴" w:date="2025-05-20T03:10:00Z" w16du:dateUtc="2025-05-19T19:10:00Z">
            <w:rPr>
              <w:rFonts w:ascii="Times New Roman" w:eastAsia="標楷體" w:hAnsi="Times New Roman" w:cs="Times New Roman"/>
              <w:b/>
              <w:sz w:val="28"/>
              <w:szCs w:val="28"/>
              <w:highlight w:val="yellow"/>
            </w:rPr>
          </w:rPrChange>
        </w:rPr>
        <w:fldChar w:fldCharType="separate"/>
      </w:r>
      <w:r w:rsidR="00C97F1B">
        <w:rPr>
          <w:rFonts w:ascii="Times New Roman" w:eastAsia="標楷體" w:hAnsi="Times New Roman" w:cs="Times New Roman"/>
          <w:b/>
          <w:noProof/>
          <w:sz w:val="28"/>
          <w:szCs w:val="28"/>
        </w:rPr>
        <w:t>19</w:t>
      </w:r>
      <w:r w:rsidRPr="00F72EF7">
        <w:rPr>
          <w:rFonts w:ascii="Times New Roman" w:eastAsia="標楷體" w:hAnsi="Times New Roman" w:cs="Times New Roman"/>
          <w:b/>
          <w:sz w:val="28"/>
          <w:szCs w:val="28"/>
          <w:rPrChange w:id="234" w:author="俞華鈴" w:date="2025-05-20T03:10:00Z" w16du:dateUtc="2025-05-19T19:10:00Z">
            <w:rPr>
              <w:rFonts w:ascii="Times New Roman" w:eastAsia="標楷體" w:hAnsi="Times New Roman" w:cs="Times New Roman"/>
              <w:b/>
              <w:sz w:val="28"/>
              <w:szCs w:val="28"/>
              <w:highlight w:val="yellow"/>
            </w:rPr>
          </w:rPrChange>
        </w:rPr>
        <w:fldChar w:fldCharType="end"/>
      </w:r>
      <w:r w:rsidRPr="00F72EF7">
        <w:rPr>
          <w:rFonts w:ascii="Times New Roman" w:eastAsia="標楷體" w:hAnsi="Times New Roman" w:cs="Times New Roman"/>
          <w:b/>
          <w:sz w:val="28"/>
          <w:szCs w:val="28"/>
          <w:rPrChange w:id="235" w:author="俞華鈴" w:date="2025-05-20T03:10:00Z" w16du:dateUtc="2025-05-19T19:10:00Z">
            <w:rPr>
              <w:rFonts w:ascii="Times New Roman" w:eastAsia="標楷體" w:hAnsi="Times New Roman" w:cs="Times New Roman"/>
              <w:b/>
              <w:sz w:val="28"/>
              <w:szCs w:val="28"/>
              <w:highlight w:val="yellow"/>
            </w:rPr>
          </w:rPrChange>
        </w:rPr>
        <w:t xml:space="preserve"> ResNet50</w:t>
      </w:r>
      <w:r w:rsidRPr="00F72EF7">
        <w:rPr>
          <w:rFonts w:ascii="Times New Roman" w:eastAsia="標楷體" w:hAnsi="Times New Roman" w:cs="Times New Roman" w:hint="eastAsia"/>
          <w:b/>
          <w:sz w:val="28"/>
          <w:szCs w:val="28"/>
          <w:rPrChange w:id="236" w:author="俞華鈴" w:date="2025-05-20T03:10:00Z" w16du:dateUtc="2025-05-19T19:10:00Z">
            <w:rPr>
              <w:rFonts w:ascii="Times New Roman" w:eastAsia="標楷體" w:hAnsi="Times New Roman" w:cs="Times New Roman" w:hint="eastAsia"/>
              <w:b/>
              <w:sz w:val="28"/>
              <w:szCs w:val="28"/>
              <w:highlight w:val="yellow"/>
            </w:rPr>
          </w:rPrChange>
        </w:rPr>
        <w:t>標準化混淆矩陣</w:t>
      </w:r>
      <w:bookmarkEnd w:id="226"/>
    </w:p>
    <w:p w14:paraId="7A76DA81" w14:textId="77777777" w:rsidR="00251751" w:rsidRDefault="00251751">
      <w:pPr>
        <w:rPr>
          <w:del w:id="237" w:author="俞華鈴" w:date="2025-05-20T03:10:00Z" w16du:dateUtc="2025-05-19T19:10:00Z"/>
          <w:rFonts w:ascii="Times New Roman" w:eastAsia="標楷體" w:hAnsi="Times New Roman"/>
          <w:sz w:val="28"/>
          <w:szCs w:val="28"/>
        </w:rPr>
      </w:pPr>
      <w:del w:id="238" w:author="俞華鈴" w:date="2025-05-20T03:10:00Z" w16du:dateUtc="2025-05-19T19:10:00Z">
        <w:r>
          <w:rPr>
            <w:rFonts w:ascii="Times New Roman" w:eastAsia="標楷體" w:hAnsi="Times New Roman"/>
            <w:sz w:val="28"/>
            <w:szCs w:val="28"/>
          </w:rPr>
          <w:br w:type="page"/>
        </w:r>
      </w:del>
    </w:p>
    <w:p w14:paraId="5DD9DCE2"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D41512">
        <w:rPr>
          <w:rFonts w:ascii="Times New Roman" w:eastAsia="標楷體" w:hAnsi="Times New Roman"/>
          <w:sz w:val="28"/>
          <w:szCs w:val="28"/>
        </w:rPr>
        <w:lastRenderedPageBreak/>
        <w:t>從</w:t>
      </w:r>
      <w:r w:rsidRPr="00D41512">
        <w:rPr>
          <w:rFonts w:ascii="Times New Roman" w:eastAsia="標楷體" w:hAnsi="Times New Roman"/>
          <w:sz w:val="28"/>
          <w:szCs w:val="28"/>
        </w:rPr>
        <w:t xml:space="preserve"> train.csv </w:t>
      </w:r>
      <w:r w:rsidRPr="00D41512">
        <w:rPr>
          <w:rFonts w:ascii="Times New Roman" w:eastAsia="標楷體" w:hAnsi="Times New Roman"/>
          <w:sz w:val="28"/>
          <w:szCs w:val="28"/>
        </w:rPr>
        <w:t>資料集中採用分層抽樣（</w:t>
      </w:r>
      <w:r w:rsidRPr="00D41512">
        <w:rPr>
          <w:rFonts w:ascii="Times New Roman" w:eastAsia="標楷體" w:hAnsi="Times New Roman"/>
          <w:sz w:val="28"/>
          <w:szCs w:val="28"/>
        </w:rPr>
        <w:t>stratified sampling</w:t>
      </w:r>
      <w:r w:rsidRPr="00D41512">
        <w:rPr>
          <w:rFonts w:ascii="Times New Roman" w:eastAsia="標楷體" w:hAnsi="Times New Roman"/>
          <w:sz w:val="28"/>
          <w:szCs w:val="28"/>
        </w:rPr>
        <w:t>）方法，</w:t>
      </w:r>
      <w:r w:rsidRPr="009D2D9E">
        <w:rPr>
          <w:rFonts w:ascii="Times New Roman" w:eastAsia="標楷體" w:hAnsi="Times New Roman"/>
          <w:bCs/>
          <w:sz w:val="28"/>
          <w:szCs w:val="28"/>
        </w:rPr>
        <w:t>抽取</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資料作為測試集。該測試集包含</w:t>
      </w:r>
      <w:r w:rsidRPr="009D2D9E">
        <w:rPr>
          <w:rFonts w:ascii="Times New Roman" w:eastAsia="標楷體" w:hAnsi="Times New Roman"/>
          <w:bCs/>
          <w:sz w:val="28"/>
          <w:szCs w:val="28"/>
        </w:rPr>
        <w:t xml:space="preserve"> 733 </w:t>
      </w:r>
      <w:r w:rsidRPr="009D2D9E">
        <w:rPr>
          <w:rFonts w:ascii="Times New Roman" w:eastAsia="標楷體" w:hAnsi="Times New Roman"/>
          <w:bCs/>
          <w:sz w:val="28"/>
          <w:szCs w:val="28"/>
        </w:rPr>
        <w:t>張眼底影像，涵蓋糖尿病視網膜病變（</w:t>
      </w:r>
      <w:r w:rsidRPr="009D2D9E">
        <w:rPr>
          <w:rFonts w:ascii="Times New Roman" w:eastAsia="標楷體" w:hAnsi="Times New Roman"/>
          <w:bCs/>
          <w:sz w:val="28"/>
          <w:szCs w:val="28"/>
        </w:rPr>
        <w:t>DR</w:t>
      </w:r>
      <w:r w:rsidRPr="009D2D9E">
        <w:rPr>
          <w:rFonts w:ascii="Times New Roman" w:eastAsia="標楷體" w:hAnsi="Times New Roman"/>
          <w:bCs/>
          <w:sz w:val="28"/>
          <w:szCs w:val="28"/>
        </w:rPr>
        <w:t>）五個等級。根據</w:t>
      </w:r>
      <w:r w:rsidRPr="009D2D9E">
        <w:rPr>
          <w:rFonts w:ascii="Times New Roman" w:eastAsia="標楷體" w:hAnsi="Times New Roman"/>
          <w:bCs/>
          <w:sz w:val="28"/>
          <w:szCs w:val="28"/>
        </w:rPr>
        <w:t xml:space="preserve"> support </w:t>
      </w:r>
      <w:r w:rsidRPr="009D2D9E">
        <w:rPr>
          <w:rFonts w:ascii="Times New Roman" w:eastAsia="標楷體" w:hAnsi="Times New Roman"/>
          <w:bCs/>
          <w:sz w:val="28"/>
          <w:szCs w:val="28"/>
        </w:rPr>
        <w:t>欄位統計，測試集類別分布不均，類別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w:t>
      </w:r>
      <w:r w:rsidRPr="009D2D9E">
        <w:rPr>
          <w:rFonts w:ascii="Times New Roman" w:eastAsia="標楷體" w:hAnsi="Times New Roman"/>
          <w:bCs/>
          <w:sz w:val="28"/>
          <w:szCs w:val="28"/>
        </w:rPr>
        <w:t xml:space="preserve"> No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361 </w:t>
      </w:r>
      <w:r w:rsidRPr="009D2D9E">
        <w:rPr>
          <w:rFonts w:ascii="Times New Roman" w:eastAsia="標楷體" w:hAnsi="Times New Roman"/>
          <w:bCs/>
          <w:sz w:val="28"/>
          <w:szCs w:val="28"/>
        </w:rPr>
        <w:t>張）與類別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200 </w:t>
      </w:r>
      <w:r w:rsidRPr="009D2D9E">
        <w:rPr>
          <w:rFonts w:ascii="Times New Roman" w:eastAsia="標楷體" w:hAnsi="Times New Roman"/>
          <w:bCs/>
          <w:sz w:val="28"/>
          <w:szCs w:val="28"/>
        </w:rPr>
        <w:t>張）為主要類別，類別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w:t>
      </w:r>
      <w:r w:rsidRPr="009D2D9E">
        <w:rPr>
          <w:rFonts w:ascii="Times New Roman" w:eastAsia="標楷體" w:hAnsi="Times New Roman"/>
          <w:bCs/>
          <w:sz w:val="28"/>
          <w:szCs w:val="28"/>
        </w:rPr>
        <w:t xml:space="preserve"> Mild</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74 </w:t>
      </w:r>
      <w:r w:rsidRPr="009D2D9E">
        <w:rPr>
          <w:rFonts w:ascii="Times New Roman" w:eastAsia="標楷體" w:hAnsi="Times New Roman"/>
          <w:bCs/>
          <w:sz w:val="28"/>
          <w:szCs w:val="28"/>
        </w:rPr>
        <w:t>張）、類別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w:t>
      </w:r>
      <w:r w:rsidRPr="009D2D9E">
        <w:rPr>
          <w:rFonts w:ascii="Times New Roman" w:eastAsia="標楷體" w:hAnsi="Times New Roman"/>
          <w:bCs/>
          <w:sz w:val="28"/>
          <w:szCs w:val="28"/>
        </w:rPr>
        <w:t xml:space="preserve"> Severe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39 </w:t>
      </w:r>
      <w:r w:rsidRPr="009D2D9E">
        <w:rPr>
          <w:rFonts w:ascii="Times New Roman" w:eastAsia="標楷體" w:hAnsi="Times New Roman"/>
          <w:bCs/>
          <w:sz w:val="28"/>
          <w:szCs w:val="28"/>
        </w:rPr>
        <w:t>張）及類別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w:t>
      </w:r>
      <w:r w:rsidRPr="009D2D9E">
        <w:rPr>
          <w:rFonts w:ascii="Times New Roman" w:eastAsia="標楷體" w:hAnsi="Times New Roman"/>
          <w:bCs/>
          <w:sz w:val="28"/>
          <w:szCs w:val="28"/>
        </w:rPr>
        <w:t xml:space="preserve"> Proliferative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59 </w:t>
      </w:r>
      <w:r w:rsidRPr="009D2D9E">
        <w:rPr>
          <w:rFonts w:ascii="Times New Roman" w:eastAsia="標楷體" w:hAnsi="Times New Roman"/>
          <w:bCs/>
          <w:sz w:val="28"/>
          <w:szCs w:val="28"/>
        </w:rPr>
        <w:t>張）則屬於少數類別，其中類別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樣本最為稀少。</w:t>
      </w:r>
      <w:r w:rsidRPr="009D2D9E">
        <w:rPr>
          <w:rFonts w:ascii="Times New Roman" w:eastAsia="標楷體" w:hAnsi="Times New Roman" w:hint="eastAsia"/>
          <w:bCs/>
          <w:sz w:val="28"/>
          <w:szCs w:val="28"/>
        </w:rPr>
        <w:t>如表</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所示。</w:t>
      </w:r>
    </w:p>
    <w:p w14:paraId="09FBBA6C" w14:textId="77777777"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經模型訓練完成後，於該測試集進行分類預測，整體準確率達</w:t>
      </w:r>
      <w:r w:rsidRPr="009D2D9E">
        <w:rPr>
          <w:rFonts w:ascii="Times New Roman" w:eastAsia="標楷體" w:hAnsi="Times New Roman"/>
          <w:bCs/>
          <w:sz w:val="28"/>
          <w:szCs w:val="28"/>
        </w:rPr>
        <w:t xml:space="preserve"> 91%</w:t>
      </w:r>
      <w:r w:rsidRPr="009D2D9E">
        <w:rPr>
          <w:rFonts w:ascii="Times New Roman" w:eastAsia="標楷體" w:hAnsi="Times New Roman"/>
          <w:bCs/>
          <w:sz w:val="28"/>
          <w:szCs w:val="28"/>
        </w:rPr>
        <w:t>，顯示模型具備優異的整體預測能力。</w:t>
      </w:r>
      <w:r w:rsidRPr="009D2D9E">
        <w:rPr>
          <w:rFonts w:ascii="Times New Roman" w:eastAsia="標楷體" w:hAnsi="Times New Roman"/>
          <w:bCs/>
          <w:sz w:val="28"/>
          <w:szCs w:val="28"/>
        </w:rPr>
        <w:br/>
      </w:r>
      <w:r w:rsidRPr="009D2D9E">
        <w:rPr>
          <w:rFonts w:ascii="Times New Roman" w:eastAsia="標楷體" w:hAnsi="Times New Roman"/>
          <w:bCs/>
          <w:sz w:val="28"/>
          <w:szCs w:val="28"/>
        </w:rPr>
        <w:t>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（無病變）之分類效果顯著，召回率高達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分數達</w:t>
      </w:r>
      <w:r w:rsidRPr="009D2D9E">
        <w:rPr>
          <w:rFonts w:ascii="Times New Roman" w:eastAsia="標楷體" w:hAnsi="Times New Roman"/>
          <w:bCs/>
          <w:sz w:val="28"/>
          <w:szCs w:val="28"/>
        </w:rPr>
        <w:t xml:space="preserve"> 0.99</w:t>
      </w:r>
      <w:r w:rsidRPr="009D2D9E">
        <w:rPr>
          <w:rFonts w:ascii="Times New Roman" w:eastAsia="標楷體" w:hAnsi="Times New Roman"/>
          <w:bCs/>
          <w:sz w:val="28"/>
          <w:szCs w:val="28"/>
        </w:rPr>
        <w:t>，幾乎完全準確識別健康樣本。</w:t>
      </w:r>
    </w:p>
    <w:p w14:paraId="192B7F6D"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對於類別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（中度病變），模型呈現良好識別能力，準確率為</w:t>
      </w:r>
      <w:r w:rsidRPr="009D2D9E">
        <w:rPr>
          <w:rFonts w:ascii="Times New Roman" w:eastAsia="標楷體" w:hAnsi="Times New Roman"/>
          <w:bCs/>
          <w:sz w:val="28"/>
          <w:szCs w:val="28"/>
        </w:rPr>
        <w:t xml:space="preserve"> 81%</w:t>
      </w:r>
      <w:r w:rsidRPr="009D2D9E">
        <w:rPr>
          <w:rFonts w:ascii="Times New Roman" w:eastAsia="標楷體" w:hAnsi="Times New Roman"/>
          <w:bCs/>
          <w:sz w:val="28"/>
          <w:szCs w:val="28"/>
        </w:rPr>
        <w:t>，召回率亦高達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0.89</w:t>
      </w:r>
      <w:r w:rsidRPr="009D2D9E">
        <w:rPr>
          <w:rFonts w:ascii="Times New Roman" w:eastAsia="標楷體" w:hAnsi="Times New Roman"/>
          <w:bCs/>
          <w:sz w:val="28"/>
          <w:szCs w:val="28"/>
        </w:rPr>
        <w:t>，惟精確率略低於召回率，表示模型存在部分其他類別樣本被誤判為中度病變的情況。</w:t>
      </w:r>
    </w:p>
    <w:p w14:paraId="0E24AF50" w14:textId="0AF29636" w:rsidR="009D2EEB"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相較之下，類別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（輕度病變）及類別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（重度病變）之分類表現較為不足。類別</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0.77</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69%</w:t>
      </w:r>
      <w:r w:rsidRPr="009D2D9E">
        <w:rPr>
          <w:rFonts w:ascii="Times New Roman" w:eastAsia="標楷體" w:hAnsi="Times New Roman"/>
          <w:bCs/>
          <w:sz w:val="28"/>
          <w:szCs w:val="28"/>
        </w:rPr>
        <w:t>，顯示仍有一定比例的輕度病變樣本被誤判為其他等級；類別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51%</w:t>
      </w:r>
      <w:r w:rsidRPr="009D2D9E">
        <w:rPr>
          <w:rFonts w:ascii="Times New Roman" w:eastAsia="標楷體" w:hAnsi="Times New Roman"/>
          <w:bCs/>
          <w:sz w:val="28"/>
          <w:szCs w:val="28"/>
        </w:rPr>
        <w:t>，反映模型在重度病變判別上仍存在挑戰，</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0.62</w:t>
      </w:r>
      <w:r w:rsidRPr="009D2D9E">
        <w:rPr>
          <w:rFonts w:ascii="Times New Roman" w:eastAsia="標楷體" w:hAnsi="Times New Roman"/>
          <w:bCs/>
          <w:sz w:val="28"/>
          <w:szCs w:val="28"/>
        </w:rPr>
        <w:t>。此一現象可能與臨床病徵邊界模糊及該類別樣本量較少有關。</w:t>
      </w:r>
    </w:p>
    <w:p w14:paraId="20D3E645" w14:textId="3B2178D1" w:rsidR="00251751" w:rsidRDefault="00251751">
      <w:pPr>
        <w:rPr>
          <w:del w:id="239" w:author="俞華鈴" w:date="2025-05-20T03:10:00Z" w16du:dateUtc="2025-05-19T19:10:00Z"/>
          <w:rFonts w:ascii="Times New Roman" w:eastAsia="標楷體" w:hAnsi="Times New Roman"/>
          <w:bCs/>
          <w:sz w:val="28"/>
          <w:szCs w:val="28"/>
        </w:rPr>
      </w:pPr>
      <w:del w:id="240" w:author="俞華鈴" w:date="2025-05-20T03:10:00Z" w16du:dateUtc="2025-05-19T19:10:00Z">
        <w:r>
          <w:rPr>
            <w:rFonts w:ascii="Times New Roman" w:eastAsia="標楷體" w:hAnsi="Times New Roman"/>
            <w:bCs/>
            <w:sz w:val="28"/>
            <w:szCs w:val="28"/>
          </w:rPr>
          <w:br w:type="page"/>
        </w:r>
      </w:del>
    </w:p>
    <w:p w14:paraId="693CB423" w14:textId="4F3CE352"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此外，類別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（增殖型病變）之識別表現令人肯定，召回率達</w:t>
      </w:r>
      <w:r w:rsidRPr="009D2D9E">
        <w:rPr>
          <w:rFonts w:ascii="Times New Roman" w:eastAsia="標楷體" w:hAnsi="Times New Roman"/>
          <w:bCs/>
          <w:sz w:val="28"/>
          <w:szCs w:val="28"/>
        </w:rPr>
        <w:t xml:space="preserve"> 71%</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0.80</w:t>
      </w:r>
      <w:r w:rsidRPr="009D2D9E">
        <w:rPr>
          <w:rFonts w:ascii="Times New Roman" w:eastAsia="標楷體" w:hAnsi="Times New Roman"/>
          <w:bCs/>
          <w:sz w:val="28"/>
          <w:szCs w:val="28"/>
        </w:rPr>
        <w:t>，表明模型對於臨床高度警戒之嚴重病變具備一定的識別能力。</w:t>
      </w:r>
      <w:r w:rsidR="00255EC7">
        <w:rPr>
          <w:rFonts w:ascii="Times New Roman" w:eastAsia="標楷體" w:hAnsi="Times New Roman" w:hint="eastAsia"/>
          <w:bCs/>
          <w:sz w:val="28"/>
          <w:szCs w:val="28"/>
        </w:rPr>
        <w:t>如</w:t>
      </w:r>
      <w:r w:rsidR="00255EC7" w:rsidRPr="00F72EF7">
        <w:rPr>
          <w:rFonts w:ascii="Times New Roman" w:eastAsia="標楷體" w:hAnsi="Times New Roman" w:hint="eastAsia"/>
          <w:bCs/>
          <w:sz w:val="28"/>
          <w:szCs w:val="28"/>
        </w:rPr>
        <w:t>表</w:t>
      </w:r>
      <w:r w:rsidR="00255EC7" w:rsidRPr="00F72EF7">
        <w:rPr>
          <w:rFonts w:ascii="Times New Roman" w:eastAsia="標楷體" w:hAnsi="Times New Roman" w:hint="eastAsia"/>
          <w:bCs/>
          <w:sz w:val="28"/>
          <w:szCs w:val="28"/>
        </w:rPr>
        <w:t>4.</w:t>
      </w:r>
      <w:r w:rsidR="00F72EF7" w:rsidRPr="00F72EF7">
        <w:rPr>
          <w:rFonts w:ascii="Times New Roman" w:eastAsia="標楷體" w:hAnsi="Times New Roman" w:hint="eastAsia"/>
          <w:bCs/>
          <w:sz w:val="28"/>
          <w:szCs w:val="28"/>
        </w:rPr>
        <w:t>4</w:t>
      </w:r>
      <w:r w:rsidR="00255EC7">
        <w:rPr>
          <w:rFonts w:ascii="Times New Roman" w:eastAsia="標楷體" w:hAnsi="Times New Roman" w:hint="eastAsia"/>
          <w:bCs/>
          <w:sz w:val="28"/>
          <w:szCs w:val="28"/>
        </w:rPr>
        <w:t xml:space="preserve"> </w:t>
      </w:r>
      <w:r w:rsidR="00255EC7">
        <w:rPr>
          <w:rFonts w:ascii="Times New Roman" w:eastAsia="標楷體" w:hAnsi="Times New Roman" w:hint="eastAsia"/>
          <w:bCs/>
          <w:sz w:val="28"/>
          <w:szCs w:val="28"/>
        </w:rPr>
        <w:t>所示。</w:t>
      </w:r>
    </w:p>
    <w:p w14:paraId="246277D1" w14:textId="77777777" w:rsidR="00F72EF7" w:rsidRDefault="00F72EF7" w:rsidP="00F72EF7">
      <w:pPr>
        <w:widowControl w:val="0"/>
        <w:spacing w:beforeLines="100" w:before="360"/>
        <w:rPr>
          <w:rFonts w:ascii="Times New Roman" w:eastAsia="標楷體" w:hAnsi="Times New Roman" w:cs="Arial"/>
          <w:b/>
          <w:sz w:val="28"/>
          <w:szCs w:val="28"/>
          <w:highlight w:val="yellow"/>
        </w:rPr>
        <w:sectPr w:rsidR="00F72EF7" w:rsidSect="00667A81">
          <w:footerReference w:type="first" r:id="rId55"/>
          <w:pgSz w:w="11906" w:h="16838"/>
          <w:pgMar w:top="1440" w:right="1800" w:bottom="1440" w:left="1800" w:header="851" w:footer="419" w:gutter="0"/>
          <w:cols w:space="425"/>
          <w:titlePg/>
          <w:docGrid w:type="lines" w:linePitch="360"/>
        </w:sectPr>
      </w:pPr>
    </w:p>
    <w:p w14:paraId="58FD9D9A" w14:textId="47A33815" w:rsidR="00F72EF7" w:rsidRPr="00F72EF7" w:rsidRDefault="00F72EF7" w:rsidP="00F847C5">
      <w:pPr>
        <w:widowControl w:val="0"/>
        <w:jc w:val="center"/>
        <w:rPr>
          <w:rFonts w:ascii="Times New Roman" w:eastAsia="標楷體" w:hAnsi="Times New Roman" w:cs="Arial"/>
          <w:b/>
          <w:sz w:val="28"/>
          <w:szCs w:val="28"/>
        </w:rPr>
      </w:pPr>
      <w:bookmarkStart w:id="241" w:name="_Toc198610576"/>
      <w:r w:rsidRPr="00F72EF7">
        <w:rPr>
          <w:rFonts w:ascii="Times New Roman" w:eastAsia="標楷體" w:hAnsi="Times New Roman" w:cs="Arial" w:hint="eastAsia"/>
          <w:b/>
          <w:sz w:val="28"/>
          <w:szCs w:val="28"/>
        </w:rPr>
        <w:lastRenderedPageBreak/>
        <w:t>表</w:t>
      </w:r>
      <w:r w:rsidRPr="00F72EF7">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4</w:t>
      </w:r>
      <w:r w:rsidRPr="00F72EF7">
        <w:rPr>
          <w:rFonts w:ascii="Times New Roman" w:eastAsia="標楷體" w:hAnsi="Times New Roman" w:cs="Arial"/>
          <w:b/>
          <w:sz w:val="28"/>
          <w:szCs w:val="28"/>
        </w:rPr>
        <w:fldChar w:fldCharType="end"/>
      </w:r>
      <w:r w:rsidRPr="00F72EF7">
        <w:rPr>
          <w:rFonts w:ascii="Times New Roman" w:eastAsia="標楷體" w:hAnsi="Times New Roman" w:cs="Arial" w:hint="eastAsia"/>
          <w:b/>
          <w:sz w:val="28"/>
          <w:szCs w:val="28"/>
        </w:rPr>
        <w:t xml:space="preserve"> ResNet50</w:t>
      </w:r>
      <w:r w:rsidRPr="00F72EF7">
        <w:rPr>
          <w:rFonts w:ascii="Times New Roman" w:eastAsia="標楷體" w:hAnsi="Times New Roman" w:cs="Arial" w:hint="eastAsia"/>
          <w:b/>
          <w:sz w:val="28"/>
          <w:szCs w:val="28"/>
        </w:rPr>
        <w:t>指標分析</w:t>
      </w:r>
      <w:bookmarkEnd w:id="241"/>
    </w:p>
    <w:tbl>
      <w:tblPr>
        <w:tblStyle w:val="af0"/>
        <w:tblW w:w="5000" w:type="pct"/>
        <w:tblLook w:val="04A0" w:firstRow="1" w:lastRow="0" w:firstColumn="1" w:lastColumn="0" w:noHBand="0" w:noVBand="1"/>
      </w:tblPr>
      <w:tblGrid>
        <w:gridCol w:w="2530"/>
        <w:gridCol w:w="1259"/>
        <w:gridCol w:w="1502"/>
        <w:gridCol w:w="1502"/>
        <w:gridCol w:w="1503"/>
      </w:tblGrid>
      <w:tr w:rsidR="00B3316F" w:rsidRPr="009D2D9E" w14:paraId="3AFDA35D" w14:textId="77777777">
        <w:trPr>
          <w:trHeight w:val="737"/>
        </w:trPr>
        <w:tc>
          <w:tcPr>
            <w:tcW w:w="1525" w:type="pct"/>
            <w:vAlign w:val="center"/>
          </w:tcPr>
          <w:p w14:paraId="0F20091F" w14:textId="77777777" w:rsidR="00B3316F" w:rsidRPr="00CF0AB4" w:rsidRDefault="00B3316F" w:rsidP="00F72EF7">
            <w:pPr>
              <w:spacing w:before="100" w:beforeAutospacing="1" w:after="100" w:afterAutospacing="1" w:line="480" w:lineRule="exact"/>
              <w:jc w:val="center"/>
              <w:rPr>
                <w:rFonts w:ascii="標楷體" w:eastAsia="標楷體" w:hAnsi="標楷體" w:cs="Times New Roman"/>
                <w:bCs/>
                <w:sz w:val="28"/>
                <w:szCs w:val="28"/>
              </w:rPr>
            </w:pPr>
            <w:r w:rsidRPr="00CF0AB4">
              <w:rPr>
                <w:rFonts w:ascii="標楷體" w:eastAsia="標楷體" w:hAnsi="標楷體" w:cs="Times New Roman"/>
                <w:bCs/>
                <w:sz w:val="28"/>
                <w:szCs w:val="28"/>
              </w:rPr>
              <w:t>類別</w:t>
            </w:r>
          </w:p>
        </w:tc>
        <w:tc>
          <w:tcPr>
            <w:tcW w:w="759" w:type="pct"/>
            <w:vAlign w:val="center"/>
          </w:tcPr>
          <w:p w14:paraId="5B0AA41B"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905" w:type="pct"/>
            <w:vAlign w:val="center"/>
          </w:tcPr>
          <w:p w14:paraId="42468257"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905" w:type="pct"/>
            <w:vAlign w:val="center"/>
          </w:tcPr>
          <w:p w14:paraId="260317FA"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906" w:type="pct"/>
            <w:vAlign w:val="center"/>
          </w:tcPr>
          <w:p w14:paraId="5FBB998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support</w:t>
            </w:r>
          </w:p>
        </w:tc>
      </w:tr>
      <w:tr w:rsidR="00B3316F" w:rsidRPr="009D2D9E" w14:paraId="0EFCF1F5" w14:textId="77777777">
        <w:trPr>
          <w:trHeight w:val="737"/>
        </w:trPr>
        <w:tc>
          <w:tcPr>
            <w:tcW w:w="1525" w:type="pct"/>
            <w:vAlign w:val="center"/>
          </w:tcPr>
          <w:p w14:paraId="2F71000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0-No DR</w:t>
            </w:r>
          </w:p>
        </w:tc>
        <w:tc>
          <w:tcPr>
            <w:tcW w:w="759" w:type="pct"/>
            <w:vAlign w:val="center"/>
          </w:tcPr>
          <w:p w14:paraId="1D1ACCD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1.00</w:t>
            </w:r>
          </w:p>
        </w:tc>
        <w:tc>
          <w:tcPr>
            <w:tcW w:w="905" w:type="pct"/>
            <w:vAlign w:val="center"/>
          </w:tcPr>
          <w:p w14:paraId="2830DB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755CBD1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6" w:type="pct"/>
            <w:vAlign w:val="center"/>
          </w:tcPr>
          <w:p w14:paraId="01CF76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361</w:t>
            </w:r>
          </w:p>
        </w:tc>
      </w:tr>
      <w:tr w:rsidR="00B3316F" w:rsidRPr="009D2D9E" w14:paraId="6422061D" w14:textId="77777777">
        <w:trPr>
          <w:trHeight w:val="737"/>
        </w:trPr>
        <w:tc>
          <w:tcPr>
            <w:tcW w:w="1525" w:type="pct"/>
            <w:vAlign w:val="center"/>
          </w:tcPr>
          <w:p w14:paraId="18DAF683"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1-Mild</w:t>
            </w:r>
          </w:p>
        </w:tc>
        <w:tc>
          <w:tcPr>
            <w:tcW w:w="759" w:type="pct"/>
            <w:vAlign w:val="center"/>
          </w:tcPr>
          <w:p w14:paraId="232FB40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0.88</w:t>
            </w:r>
          </w:p>
        </w:tc>
        <w:tc>
          <w:tcPr>
            <w:tcW w:w="905" w:type="pct"/>
            <w:vAlign w:val="center"/>
          </w:tcPr>
          <w:p w14:paraId="781AC32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0.69</w:t>
            </w:r>
          </w:p>
        </w:tc>
        <w:tc>
          <w:tcPr>
            <w:tcW w:w="905" w:type="pct"/>
            <w:vAlign w:val="center"/>
          </w:tcPr>
          <w:p w14:paraId="35BE12CD"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6" w:type="pct"/>
            <w:vAlign w:val="center"/>
          </w:tcPr>
          <w:p w14:paraId="57E415B8"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74</w:t>
            </w:r>
          </w:p>
        </w:tc>
      </w:tr>
      <w:tr w:rsidR="00B3316F" w:rsidRPr="009D2D9E" w14:paraId="1EFFBED0" w14:textId="77777777">
        <w:trPr>
          <w:trHeight w:val="737"/>
        </w:trPr>
        <w:tc>
          <w:tcPr>
            <w:tcW w:w="1525" w:type="pct"/>
            <w:vAlign w:val="center"/>
          </w:tcPr>
          <w:p w14:paraId="0851715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2-Moderate</w:t>
            </w:r>
          </w:p>
        </w:tc>
        <w:tc>
          <w:tcPr>
            <w:tcW w:w="759" w:type="pct"/>
            <w:vAlign w:val="center"/>
          </w:tcPr>
          <w:p w14:paraId="3774B75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0.81</w:t>
            </w:r>
          </w:p>
        </w:tc>
        <w:tc>
          <w:tcPr>
            <w:tcW w:w="905" w:type="pct"/>
            <w:vAlign w:val="center"/>
          </w:tcPr>
          <w:p w14:paraId="13A9938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6B8DEB4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0.89</w:t>
            </w:r>
          </w:p>
        </w:tc>
        <w:tc>
          <w:tcPr>
            <w:tcW w:w="906" w:type="pct"/>
            <w:vAlign w:val="center"/>
          </w:tcPr>
          <w:p w14:paraId="3E88BE7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200</w:t>
            </w:r>
          </w:p>
        </w:tc>
      </w:tr>
      <w:tr w:rsidR="00B3316F" w:rsidRPr="009D2D9E" w14:paraId="60D0CAF4" w14:textId="77777777">
        <w:trPr>
          <w:trHeight w:val="737"/>
        </w:trPr>
        <w:tc>
          <w:tcPr>
            <w:tcW w:w="1525" w:type="pct"/>
            <w:vAlign w:val="center"/>
          </w:tcPr>
          <w:p w14:paraId="5447F46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3-Severe</w:t>
            </w:r>
          </w:p>
        </w:tc>
        <w:tc>
          <w:tcPr>
            <w:tcW w:w="759" w:type="pct"/>
            <w:vAlign w:val="center"/>
          </w:tcPr>
          <w:p w14:paraId="6777C7C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5" w:type="pct"/>
            <w:vAlign w:val="center"/>
          </w:tcPr>
          <w:p w14:paraId="79388F4F"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0.51</w:t>
            </w:r>
          </w:p>
        </w:tc>
        <w:tc>
          <w:tcPr>
            <w:tcW w:w="905" w:type="pct"/>
            <w:vAlign w:val="center"/>
          </w:tcPr>
          <w:p w14:paraId="09DEBE5E"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0.62</w:t>
            </w:r>
          </w:p>
        </w:tc>
        <w:tc>
          <w:tcPr>
            <w:tcW w:w="906" w:type="pct"/>
            <w:vAlign w:val="center"/>
          </w:tcPr>
          <w:p w14:paraId="4139C89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39</w:t>
            </w:r>
          </w:p>
        </w:tc>
      </w:tr>
      <w:tr w:rsidR="00B3316F" w:rsidRPr="009D2D9E" w14:paraId="6AFF16C2" w14:textId="77777777">
        <w:trPr>
          <w:trHeight w:val="737"/>
        </w:trPr>
        <w:tc>
          <w:tcPr>
            <w:tcW w:w="1525" w:type="pct"/>
            <w:vAlign w:val="center"/>
          </w:tcPr>
          <w:p w14:paraId="4506CFC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4-Proliferative DR</w:t>
            </w:r>
          </w:p>
        </w:tc>
        <w:tc>
          <w:tcPr>
            <w:tcW w:w="759" w:type="pct"/>
            <w:vAlign w:val="center"/>
          </w:tcPr>
          <w:p w14:paraId="315DD6A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0.91</w:t>
            </w:r>
          </w:p>
        </w:tc>
        <w:tc>
          <w:tcPr>
            <w:tcW w:w="905" w:type="pct"/>
            <w:vAlign w:val="center"/>
          </w:tcPr>
          <w:p w14:paraId="78011BA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0.71</w:t>
            </w:r>
          </w:p>
        </w:tc>
        <w:tc>
          <w:tcPr>
            <w:tcW w:w="905" w:type="pct"/>
            <w:vAlign w:val="center"/>
          </w:tcPr>
          <w:p w14:paraId="5D8E1AE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0.80</w:t>
            </w:r>
          </w:p>
        </w:tc>
        <w:tc>
          <w:tcPr>
            <w:tcW w:w="906" w:type="pct"/>
            <w:vAlign w:val="center"/>
          </w:tcPr>
          <w:p w14:paraId="2FABC05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59</w:t>
            </w:r>
          </w:p>
        </w:tc>
      </w:tr>
    </w:tbl>
    <w:p w14:paraId="6682B908" w14:textId="5718F70D" w:rsidR="00C73492" w:rsidRPr="00C73492" w:rsidRDefault="00C73492" w:rsidP="00C73492">
      <w:pPr>
        <w:rPr>
          <w:del w:id="242" w:author="俞華鈴" w:date="2025-05-20T03:10:00Z" w16du:dateUtc="2025-05-19T19:10:00Z"/>
        </w:rPr>
      </w:pPr>
    </w:p>
    <w:p w14:paraId="5B254E38" w14:textId="69AA21DE" w:rsidR="0038519A" w:rsidRDefault="0038519A" w:rsidP="0038519A">
      <w:pPr>
        <w:pStyle w:val="3"/>
        <w:widowControl w:val="0"/>
        <w:spacing w:beforeLines="100" w:before="360" w:afterLines="50" w:after="180" w:line="240" w:lineRule="auto"/>
        <w:jc w:val="both"/>
        <w:rPr>
          <w:rFonts w:ascii="Times New Roman" w:eastAsia="標楷體" w:hAnsi="Times New Roman"/>
          <w:sz w:val="32"/>
          <w:szCs w:val="32"/>
        </w:rPr>
      </w:pPr>
      <w:bookmarkStart w:id="243" w:name="_Toc198636332"/>
      <w:r>
        <w:rPr>
          <w:rFonts w:ascii="Times New Roman" w:eastAsia="標楷體" w:hAnsi="Times New Roman" w:hint="eastAsia"/>
          <w:sz w:val="32"/>
          <w:szCs w:val="32"/>
        </w:rPr>
        <w:t xml:space="preserve">4.2.4 </w:t>
      </w:r>
      <w:r>
        <w:rPr>
          <w:rFonts w:ascii="Times New Roman" w:eastAsia="標楷體" w:hAnsi="Times New Roman" w:hint="eastAsia"/>
          <w:sz w:val="32"/>
          <w:szCs w:val="32"/>
        </w:rPr>
        <w:t>統整</w:t>
      </w:r>
      <w:r w:rsidR="00CC0F31">
        <w:rPr>
          <w:rFonts w:ascii="Times New Roman" w:eastAsia="標楷體" w:hAnsi="Times New Roman" w:hint="eastAsia"/>
          <w:sz w:val="32"/>
          <w:szCs w:val="32"/>
        </w:rPr>
        <w:t>與比較</w:t>
      </w:r>
      <w:bookmarkEnd w:id="243"/>
    </w:p>
    <w:p w14:paraId="48F89873" w14:textId="3A73B9CF" w:rsidR="00EF3EE0" w:rsidRDefault="00CF0AB4" w:rsidP="00D5457C">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bCs/>
          <w:sz w:val="28"/>
          <w:szCs w:val="28"/>
        </w:rPr>
        <w:t>因</w:t>
      </w:r>
      <w:r w:rsidRPr="00CF0AB4">
        <w:rPr>
          <w:rFonts w:ascii="Times New Roman" w:eastAsia="標楷體" w:hAnsi="Times New Roman"/>
          <w:bCs/>
          <w:sz w:val="28"/>
          <w:szCs w:val="28"/>
        </w:rPr>
        <w:t>類別的樣本數差異比較大，</w:t>
      </w:r>
      <w:r>
        <w:rPr>
          <w:rFonts w:ascii="Times New Roman" w:eastAsia="標楷體" w:hAnsi="Times New Roman" w:hint="eastAsia"/>
          <w:bCs/>
          <w:sz w:val="28"/>
          <w:szCs w:val="28"/>
        </w:rPr>
        <w:t>使用</w:t>
      </w:r>
      <w:r w:rsidRPr="00D5457C">
        <w:rPr>
          <w:rFonts w:ascii="Times New Roman" w:eastAsia="標楷體" w:hAnsi="Times New Roman"/>
          <w:bCs/>
          <w:sz w:val="28"/>
          <w:szCs w:val="28"/>
        </w:rPr>
        <w:t>加權平均指標（</w:t>
      </w:r>
      <w:r w:rsidRPr="00D5457C">
        <w:rPr>
          <w:rFonts w:ascii="Times New Roman" w:eastAsia="標楷體" w:hAnsi="Times New Roman"/>
          <w:bCs/>
          <w:sz w:val="28"/>
          <w:szCs w:val="28"/>
        </w:rPr>
        <w:t>weighted avg</w:t>
      </w:r>
      <w:r w:rsidRPr="00D5457C">
        <w:rPr>
          <w:rFonts w:ascii="Times New Roman" w:eastAsia="標楷體" w:hAnsi="Times New Roman"/>
          <w:bCs/>
          <w:sz w:val="28"/>
          <w:szCs w:val="28"/>
        </w:rPr>
        <w:t>）</w:t>
      </w:r>
      <w:r>
        <w:rPr>
          <w:rFonts w:ascii="Times New Roman" w:eastAsia="標楷體" w:hAnsi="Times New Roman" w:hint="eastAsia"/>
          <w:bCs/>
          <w:sz w:val="28"/>
          <w:szCs w:val="28"/>
        </w:rPr>
        <w:t>做為比較依據。參考</w:t>
      </w:r>
      <w:r w:rsidR="0009576B" w:rsidRPr="00D5457C">
        <w:rPr>
          <w:rFonts w:ascii="Times New Roman" w:eastAsia="標楷體" w:hAnsi="Times New Roman" w:hint="eastAsia"/>
          <w:bCs/>
          <w:sz w:val="28"/>
          <w:szCs w:val="28"/>
        </w:rPr>
        <w:t>三種模型的</w:t>
      </w:r>
      <w:r w:rsidRPr="00D5457C">
        <w:rPr>
          <w:rFonts w:ascii="Times New Roman" w:eastAsia="標楷體" w:hAnsi="Times New Roman"/>
          <w:bCs/>
          <w:sz w:val="28"/>
          <w:szCs w:val="28"/>
        </w:rPr>
        <w:t>加權平均</w:t>
      </w:r>
      <w:r>
        <w:rPr>
          <w:rFonts w:ascii="Times New Roman" w:eastAsia="標楷體" w:hAnsi="Times New Roman" w:hint="eastAsia"/>
          <w:bCs/>
          <w:sz w:val="28"/>
          <w:szCs w:val="28"/>
        </w:rPr>
        <w:t>數，</w:t>
      </w:r>
      <w:r w:rsidRPr="00CF0AB4">
        <w:rPr>
          <w:rFonts w:ascii="Times New Roman" w:eastAsia="標楷體" w:hAnsi="Times New Roman"/>
          <w:bCs/>
          <w:sz w:val="28"/>
          <w:szCs w:val="28"/>
        </w:rPr>
        <w:t>將各項數值乘上樣本數再除以總樣本數</w:t>
      </w:r>
      <w:r>
        <w:rPr>
          <w:rFonts w:ascii="Times New Roman" w:eastAsia="標楷體" w:hAnsi="Times New Roman" w:hint="eastAsia"/>
          <w:bCs/>
          <w:sz w:val="28"/>
          <w:szCs w:val="28"/>
        </w:rPr>
        <w:t>後，數值以百分比表示，</w:t>
      </w:r>
      <w:r w:rsidR="00EF3EE0" w:rsidRPr="00DE19FE">
        <w:rPr>
          <w:rFonts w:ascii="Times New Roman" w:eastAsia="標楷體" w:hAnsi="Times New Roman" w:hint="eastAsia"/>
          <w:sz w:val="28"/>
          <w:szCs w:val="28"/>
        </w:rPr>
        <w:t>如表</w:t>
      </w:r>
      <w:r w:rsidR="00EF3EE0" w:rsidRPr="00DE19FE">
        <w:rPr>
          <w:rFonts w:ascii="Times New Roman" w:eastAsia="標楷體" w:hAnsi="Times New Roman" w:hint="eastAsia"/>
          <w:sz w:val="28"/>
          <w:szCs w:val="28"/>
        </w:rPr>
        <w:t>4.5</w:t>
      </w:r>
      <w:r w:rsidR="00EF3EE0">
        <w:rPr>
          <w:rFonts w:ascii="Times New Roman" w:eastAsia="標楷體" w:hAnsi="Times New Roman" w:hint="eastAsia"/>
          <w:sz w:val="28"/>
          <w:szCs w:val="28"/>
        </w:rPr>
        <w:t>。</w:t>
      </w:r>
    </w:p>
    <w:p w14:paraId="10CCDFB7" w14:textId="48552553" w:rsidR="00EF3EE0" w:rsidRPr="00D5457C" w:rsidRDefault="00EF3EE0" w:rsidP="00EF3EE0">
      <w:pPr>
        <w:widowControl w:val="0"/>
        <w:spacing w:beforeLines="100" w:before="360"/>
        <w:jc w:val="center"/>
        <w:rPr>
          <w:rFonts w:ascii="Times New Roman" w:eastAsia="標楷體" w:hAnsi="Times New Roman" w:cs="Arial"/>
          <w:b/>
          <w:sz w:val="28"/>
          <w:szCs w:val="28"/>
        </w:rPr>
      </w:pPr>
      <w:bookmarkStart w:id="244" w:name="_Toc198610577"/>
      <w:r w:rsidRPr="00D5457C">
        <w:rPr>
          <w:rFonts w:ascii="Times New Roman" w:eastAsia="標楷體" w:hAnsi="Times New Roman" w:cs="Arial" w:hint="eastAsia"/>
          <w:b/>
          <w:sz w:val="28"/>
          <w:szCs w:val="28"/>
        </w:rPr>
        <w:t>表</w:t>
      </w:r>
      <w:r w:rsidRPr="00D5457C">
        <w:rPr>
          <w:rFonts w:ascii="Times New Roman" w:eastAsia="標楷體" w:hAnsi="Times New Roman" w:cs="Arial" w:hint="eastAsia"/>
          <w:b/>
          <w:sz w:val="28"/>
          <w:szCs w:val="28"/>
        </w:rPr>
        <w:t xml:space="preserve"> 4.</w:t>
      </w:r>
      <w:r w:rsidRPr="00D5457C">
        <w:rPr>
          <w:rFonts w:ascii="Times New Roman" w:eastAsia="標楷體" w:hAnsi="Times New Roman" w:cs="Arial"/>
          <w:b/>
          <w:sz w:val="28"/>
          <w:szCs w:val="28"/>
        </w:rPr>
        <w:fldChar w:fldCharType="begin"/>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hint="eastAsia"/>
          <w:b/>
          <w:sz w:val="28"/>
          <w:szCs w:val="28"/>
        </w:rPr>
        <w:instrText xml:space="preserve">SEQ </w:instrText>
      </w:r>
      <w:r w:rsidRPr="00D5457C">
        <w:rPr>
          <w:rFonts w:ascii="Times New Roman" w:eastAsia="標楷體" w:hAnsi="Times New Roman" w:cs="Arial" w:hint="eastAsia"/>
          <w:b/>
          <w:sz w:val="28"/>
          <w:szCs w:val="28"/>
        </w:rPr>
        <w:instrText>表</w:instrText>
      </w:r>
      <w:r w:rsidRPr="00D5457C">
        <w:rPr>
          <w:rFonts w:ascii="Times New Roman" w:eastAsia="標楷體" w:hAnsi="Times New Roman" w:cs="Arial" w:hint="eastAsia"/>
          <w:b/>
          <w:sz w:val="28"/>
          <w:szCs w:val="28"/>
        </w:rPr>
        <w:instrText>_4. \* ARABIC</w:instrText>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5</w:t>
      </w:r>
      <w:r w:rsidRPr="00D5457C">
        <w:rPr>
          <w:rFonts w:ascii="Times New Roman" w:eastAsia="標楷體" w:hAnsi="Times New Roman" w:cs="Arial"/>
          <w:b/>
          <w:sz w:val="28"/>
          <w:szCs w:val="28"/>
        </w:rPr>
        <w:fldChar w:fldCharType="end"/>
      </w:r>
      <w:r w:rsidRPr="00D5457C">
        <w:rPr>
          <w:rFonts w:ascii="Times New Roman" w:eastAsia="標楷體" w:hAnsi="Times New Roman" w:cs="Arial" w:hint="eastAsia"/>
          <w:b/>
          <w:sz w:val="28"/>
          <w:szCs w:val="28"/>
        </w:rPr>
        <w:t xml:space="preserve"> </w:t>
      </w:r>
      <w:r w:rsidRPr="00D5457C">
        <w:rPr>
          <w:rFonts w:ascii="Times New Roman" w:eastAsia="標楷體" w:hAnsi="Times New Roman" w:cs="Arial" w:hint="eastAsia"/>
          <w:b/>
          <w:sz w:val="28"/>
          <w:szCs w:val="28"/>
        </w:rPr>
        <w:t>加權平均指標數據</w:t>
      </w:r>
      <w:bookmarkEnd w:id="244"/>
    </w:p>
    <w:tbl>
      <w:tblPr>
        <w:tblStyle w:val="af0"/>
        <w:tblW w:w="0" w:type="auto"/>
        <w:tblLook w:val="04A0" w:firstRow="1" w:lastRow="0" w:firstColumn="1" w:lastColumn="0" w:noHBand="0" w:noVBand="1"/>
      </w:tblPr>
      <w:tblGrid>
        <w:gridCol w:w="2074"/>
        <w:gridCol w:w="2074"/>
        <w:gridCol w:w="2074"/>
        <w:gridCol w:w="2074"/>
      </w:tblGrid>
      <w:tr w:rsidR="00EF3EE0" w14:paraId="77439952" w14:textId="77777777" w:rsidTr="00862D47">
        <w:trPr>
          <w:trHeight w:val="624"/>
        </w:trPr>
        <w:tc>
          <w:tcPr>
            <w:tcW w:w="2074" w:type="dxa"/>
          </w:tcPr>
          <w:p w14:paraId="1EAF3458" w14:textId="77777777" w:rsidR="00EF3EE0" w:rsidRPr="00CF0AB4" w:rsidRDefault="00EF3EE0" w:rsidP="00606111">
            <w:pPr>
              <w:jc w:val="center"/>
              <w:rPr>
                <w:rFonts w:ascii="Times New Roman" w:hAnsi="Times New Roman" w:cs="Times New Roman"/>
                <w:sz w:val="28"/>
                <w:szCs w:val="28"/>
              </w:rPr>
            </w:pPr>
          </w:p>
        </w:tc>
        <w:tc>
          <w:tcPr>
            <w:tcW w:w="2074" w:type="dxa"/>
            <w:vAlign w:val="center"/>
          </w:tcPr>
          <w:p w14:paraId="4277C4AC"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CNN</w:t>
            </w:r>
          </w:p>
        </w:tc>
        <w:tc>
          <w:tcPr>
            <w:tcW w:w="2074" w:type="dxa"/>
            <w:vAlign w:val="center"/>
          </w:tcPr>
          <w:p w14:paraId="07C0D6E0"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VGG16</w:t>
            </w:r>
          </w:p>
        </w:tc>
        <w:tc>
          <w:tcPr>
            <w:tcW w:w="2074" w:type="dxa"/>
            <w:vAlign w:val="center"/>
          </w:tcPr>
          <w:p w14:paraId="0C00016E"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sz w:val="28"/>
                <w:szCs w:val="28"/>
              </w:rPr>
              <w:t>ResNet50</w:t>
            </w:r>
          </w:p>
        </w:tc>
      </w:tr>
      <w:tr w:rsidR="00EF3EE0" w14:paraId="5FBB36E5" w14:textId="77777777" w:rsidTr="00862D47">
        <w:trPr>
          <w:trHeight w:val="624"/>
        </w:trPr>
        <w:tc>
          <w:tcPr>
            <w:tcW w:w="2074" w:type="dxa"/>
            <w:vAlign w:val="center"/>
          </w:tcPr>
          <w:p w14:paraId="775DE01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Accuracy</w:t>
            </w:r>
          </w:p>
        </w:tc>
        <w:tc>
          <w:tcPr>
            <w:tcW w:w="2074" w:type="dxa"/>
            <w:vAlign w:val="center"/>
          </w:tcPr>
          <w:p w14:paraId="676BA62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98.87</w:t>
            </w:r>
            <w:r w:rsidRPr="00CF0AB4">
              <w:rPr>
                <w:rFonts w:ascii="Times New Roman" w:hAnsi="Times New Roman" w:cs="Times New Roman"/>
                <w:sz w:val="28"/>
                <w:szCs w:val="28"/>
              </w:rPr>
              <w:t>%</w:t>
            </w:r>
          </w:p>
        </w:tc>
        <w:tc>
          <w:tcPr>
            <w:tcW w:w="2074" w:type="dxa"/>
            <w:vAlign w:val="center"/>
          </w:tcPr>
          <w:p w14:paraId="27D21C7B"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90.82</w:t>
            </w:r>
            <w:r w:rsidRPr="00CF0AB4">
              <w:rPr>
                <w:rFonts w:ascii="Times New Roman" w:hAnsi="Times New Roman" w:cs="Times New Roman"/>
                <w:sz w:val="28"/>
                <w:szCs w:val="28"/>
              </w:rPr>
              <w:t>%</w:t>
            </w:r>
          </w:p>
        </w:tc>
        <w:tc>
          <w:tcPr>
            <w:tcW w:w="2074" w:type="dxa"/>
            <w:vAlign w:val="center"/>
          </w:tcPr>
          <w:p w14:paraId="429B6D41"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83.93</w:t>
            </w:r>
            <w:r w:rsidRPr="00CF0AB4">
              <w:rPr>
                <w:rFonts w:ascii="Times New Roman" w:hAnsi="Times New Roman" w:cs="Times New Roman"/>
                <w:sz w:val="28"/>
                <w:szCs w:val="28"/>
              </w:rPr>
              <w:t>%</w:t>
            </w:r>
          </w:p>
        </w:tc>
      </w:tr>
      <w:tr w:rsidR="00EF3EE0" w14:paraId="2A6F7A6D" w14:textId="77777777" w:rsidTr="00862D47">
        <w:trPr>
          <w:trHeight w:val="624"/>
        </w:trPr>
        <w:tc>
          <w:tcPr>
            <w:tcW w:w="2074" w:type="dxa"/>
            <w:vAlign w:val="center"/>
          </w:tcPr>
          <w:p w14:paraId="2C35D8B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2074" w:type="dxa"/>
            <w:vAlign w:val="center"/>
          </w:tcPr>
          <w:p w14:paraId="28C6CE8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6DEEBF4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7B2DE322"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92</w:t>
            </w:r>
            <w:r w:rsidRPr="00CF0AB4">
              <w:rPr>
                <w:rFonts w:ascii="Times New Roman" w:hAnsi="Times New Roman" w:cs="Times New Roman"/>
                <w:sz w:val="28"/>
                <w:szCs w:val="28"/>
              </w:rPr>
              <w:t>%</w:t>
            </w:r>
          </w:p>
        </w:tc>
      </w:tr>
      <w:tr w:rsidR="00EF3EE0" w14:paraId="7A922716" w14:textId="77777777" w:rsidTr="00862D47">
        <w:trPr>
          <w:trHeight w:val="624"/>
        </w:trPr>
        <w:tc>
          <w:tcPr>
            <w:tcW w:w="2074" w:type="dxa"/>
            <w:vAlign w:val="center"/>
          </w:tcPr>
          <w:p w14:paraId="11B870CE"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2074" w:type="dxa"/>
            <w:vAlign w:val="center"/>
          </w:tcPr>
          <w:p w14:paraId="6BCC541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94</w:t>
            </w:r>
            <w:r w:rsidRPr="00CF0AB4">
              <w:rPr>
                <w:rFonts w:ascii="Times New Roman" w:hAnsi="Times New Roman" w:cs="Times New Roman"/>
                <w:sz w:val="28"/>
                <w:szCs w:val="28"/>
              </w:rPr>
              <w:t>%</w:t>
            </w:r>
          </w:p>
        </w:tc>
        <w:tc>
          <w:tcPr>
            <w:tcW w:w="2074" w:type="dxa"/>
            <w:vAlign w:val="center"/>
          </w:tcPr>
          <w:p w14:paraId="18C20A16"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6709B5D9"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r w:rsidR="00EF3EE0" w14:paraId="5BA5C72E" w14:textId="77777777" w:rsidTr="00862D47">
        <w:trPr>
          <w:trHeight w:val="624"/>
        </w:trPr>
        <w:tc>
          <w:tcPr>
            <w:tcW w:w="2074" w:type="dxa"/>
            <w:vAlign w:val="center"/>
          </w:tcPr>
          <w:p w14:paraId="53F26E5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2074" w:type="dxa"/>
            <w:vAlign w:val="center"/>
          </w:tcPr>
          <w:p w14:paraId="16805A2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55101DE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68</w:t>
            </w:r>
            <w:r w:rsidRPr="00CF0AB4">
              <w:rPr>
                <w:rFonts w:ascii="Times New Roman" w:hAnsi="Times New Roman" w:cs="Times New Roman"/>
                <w:sz w:val="28"/>
                <w:szCs w:val="28"/>
              </w:rPr>
              <w:t>%</w:t>
            </w:r>
          </w:p>
        </w:tc>
        <w:tc>
          <w:tcPr>
            <w:tcW w:w="2074" w:type="dxa"/>
            <w:vAlign w:val="center"/>
          </w:tcPr>
          <w:p w14:paraId="6658118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bl>
    <w:p w14:paraId="28BE1AC7" w14:textId="77777777" w:rsidR="00EF3EE0" w:rsidRDefault="00EF3EE0" w:rsidP="00D5457C">
      <w:pPr>
        <w:spacing w:after="120" w:line="480" w:lineRule="exact"/>
        <w:ind w:firstLineChars="200" w:firstLine="560"/>
        <w:jc w:val="both"/>
        <w:rPr>
          <w:rFonts w:ascii="Times New Roman" w:eastAsia="標楷體" w:hAnsi="Times New Roman"/>
          <w:sz w:val="28"/>
          <w:szCs w:val="28"/>
        </w:rPr>
      </w:pPr>
    </w:p>
    <w:p w14:paraId="6166D108" w14:textId="77777777" w:rsidR="00862D47" w:rsidRDefault="00862D47">
      <w:pPr>
        <w:rPr>
          <w:rFonts w:ascii="Times New Roman" w:eastAsia="標楷體" w:hAnsi="Times New Roman"/>
          <w:sz w:val="28"/>
          <w:szCs w:val="28"/>
        </w:rPr>
      </w:pPr>
      <w:r>
        <w:rPr>
          <w:rFonts w:ascii="Times New Roman" w:eastAsia="標楷體" w:hAnsi="Times New Roman"/>
          <w:sz w:val="28"/>
          <w:szCs w:val="28"/>
        </w:rPr>
        <w:br w:type="page"/>
      </w:r>
    </w:p>
    <w:p w14:paraId="5621C967" w14:textId="2FF1917A" w:rsidR="009700AE" w:rsidRPr="00D5457C" w:rsidRDefault="00EF3EE0" w:rsidP="00D5457C">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sz w:val="28"/>
          <w:szCs w:val="28"/>
        </w:rPr>
        <w:lastRenderedPageBreak/>
        <w:t>模型</w:t>
      </w:r>
      <w:r w:rsidRPr="00D5457C">
        <w:rPr>
          <w:rFonts w:ascii="Times New Roman" w:eastAsia="標楷體" w:hAnsi="Times New Roman"/>
          <w:sz w:val="28"/>
          <w:szCs w:val="28"/>
        </w:rPr>
        <w:t>加權指標</w:t>
      </w:r>
      <w:r>
        <w:rPr>
          <w:rFonts w:ascii="Times New Roman" w:eastAsia="標楷體" w:hAnsi="Times New Roman" w:hint="eastAsia"/>
          <w:sz w:val="28"/>
          <w:szCs w:val="28"/>
        </w:rPr>
        <w:t>之</w:t>
      </w:r>
      <w:r w:rsidR="00CF4864" w:rsidRPr="00D5457C">
        <w:rPr>
          <w:rFonts w:ascii="Times New Roman" w:eastAsia="標楷體" w:hAnsi="Times New Roman" w:hint="eastAsia"/>
          <w:bCs/>
          <w:sz w:val="28"/>
          <w:szCs w:val="28"/>
        </w:rPr>
        <w:t>說明如</w:t>
      </w:r>
      <w:r w:rsidR="00342F3D" w:rsidRPr="00D5457C">
        <w:rPr>
          <w:rFonts w:ascii="Times New Roman" w:eastAsia="標楷體" w:hAnsi="Times New Roman" w:hint="eastAsia"/>
          <w:bCs/>
          <w:sz w:val="28"/>
          <w:szCs w:val="28"/>
        </w:rPr>
        <w:t>以</w:t>
      </w:r>
      <w:r w:rsidR="00CF4864" w:rsidRPr="00D5457C">
        <w:rPr>
          <w:rFonts w:ascii="Times New Roman" w:eastAsia="標楷體" w:hAnsi="Times New Roman" w:hint="eastAsia"/>
          <w:bCs/>
          <w:sz w:val="28"/>
          <w:szCs w:val="28"/>
        </w:rPr>
        <w:t>下三點：</w:t>
      </w:r>
    </w:p>
    <w:p w14:paraId="21DDA32A" w14:textId="01D706B5" w:rsidR="00CF4864" w:rsidRPr="00D5457C" w:rsidRDefault="00CF4864"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hint="eastAsia"/>
          <w:sz w:val="28"/>
          <w:szCs w:val="28"/>
        </w:rPr>
        <w:t>CNN</w:t>
      </w:r>
      <w:r w:rsidRPr="00D5457C">
        <w:rPr>
          <w:rFonts w:ascii="Times New Roman" w:eastAsia="標楷體" w:hAnsi="Times New Roman" w:hint="eastAsia"/>
          <w:sz w:val="28"/>
          <w:szCs w:val="28"/>
        </w:rPr>
        <w:t>：</w:t>
      </w:r>
    </w:p>
    <w:p w14:paraId="201651FB" w14:textId="4AE5C946" w:rsidR="009D2EEB" w:rsidRPr="00400635" w:rsidRDefault="00875F93" w:rsidP="00400635">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在</w:t>
      </w:r>
      <w:r w:rsidR="00F82622" w:rsidRPr="00D5457C">
        <w:rPr>
          <w:rFonts w:ascii="Times New Roman" w:eastAsia="標楷體" w:hAnsi="Times New Roman" w:hint="eastAsia"/>
          <w:sz w:val="28"/>
          <w:szCs w:val="28"/>
        </w:rPr>
        <w:t>數據上顯示</w:t>
      </w:r>
      <w:r w:rsidR="00F82622" w:rsidRPr="00D5457C">
        <w:rPr>
          <w:rFonts w:ascii="Times New Roman" w:eastAsia="標楷體" w:hAnsi="Times New Roman" w:hint="eastAsia"/>
          <w:sz w:val="28"/>
          <w:szCs w:val="28"/>
        </w:rPr>
        <w:t>CNN</w:t>
      </w:r>
      <w:r w:rsidR="00EF3EE0">
        <w:rPr>
          <w:rFonts w:ascii="Times New Roman" w:eastAsia="標楷體" w:hAnsi="Times New Roman" w:hint="eastAsia"/>
          <w:sz w:val="28"/>
          <w:szCs w:val="28"/>
        </w:rPr>
        <w:t>的</w:t>
      </w:r>
      <w:r w:rsidR="00376B66" w:rsidRPr="00D5457C">
        <w:rPr>
          <w:rFonts w:ascii="Times New Roman" w:eastAsia="標楷體" w:hAnsi="Times New Roman"/>
          <w:sz w:val="28"/>
          <w:szCs w:val="28"/>
        </w:rPr>
        <w:t>weighted avg</w:t>
      </w:r>
      <w:r w:rsidR="001E19F3" w:rsidRPr="00D5457C">
        <w:rPr>
          <w:rFonts w:ascii="Times New Roman" w:eastAsia="標楷體" w:hAnsi="Times New Roman" w:hint="eastAsia"/>
          <w:sz w:val="28"/>
          <w:szCs w:val="28"/>
        </w:rPr>
        <w:t>與</w:t>
      </w:r>
      <w:r w:rsidR="001E19F3" w:rsidRPr="00D5457C">
        <w:rPr>
          <w:rFonts w:ascii="Times New Roman" w:eastAsia="標楷體" w:hAnsi="Times New Roman"/>
          <w:sz w:val="28"/>
          <w:szCs w:val="28"/>
        </w:rPr>
        <w:t>Accuracy</w:t>
      </w:r>
      <w:r w:rsidR="001E19F3" w:rsidRPr="00D5457C">
        <w:rPr>
          <w:rFonts w:ascii="Times New Roman" w:eastAsia="標楷體" w:hAnsi="Times New Roman"/>
          <w:sz w:val="28"/>
          <w:szCs w:val="28"/>
        </w:rPr>
        <w:t>相比略低，表示仍有少量類別被錯分，但整體表現依然非常優異</w:t>
      </w:r>
      <w:r w:rsidR="00D5457C">
        <w:rPr>
          <w:rFonts w:ascii="Times New Roman" w:eastAsia="標楷體" w:hAnsi="Times New Roman" w:hint="eastAsia"/>
          <w:bCs/>
          <w:sz w:val="28"/>
          <w:szCs w:val="28"/>
        </w:rPr>
        <w:t>。</w:t>
      </w:r>
    </w:p>
    <w:p w14:paraId="29493C1B" w14:textId="5C00A712" w:rsidR="00CF4864"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w:t>
      </w:r>
    </w:p>
    <w:p w14:paraId="564B7C00" w14:textId="2B81C8E4" w:rsidR="00325346" w:rsidRDefault="000E3273" w:rsidP="00D5457C">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Precision</w:t>
      </w:r>
      <w:r w:rsidRPr="00D5457C">
        <w:rPr>
          <w:rFonts w:ascii="Times New Roman" w:eastAsia="標楷體" w:hAnsi="Times New Roman" w:hint="eastAsia"/>
          <w:sz w:val="28"/>
          <w:szCs w:val="28"/>
        </w:rPr>
        <w:t>和</w:t>
      </w:r>
      <w:r w:rsidRPr="00D5457C">
        <w:rPr>
          <w:rFonts w:ascii="Times New Roman" w:eastAsia="標楷體" w:hAnsi="Times New Roman"/>
          <w:sz w:val="28"/>
          <w:szCs w:val="28"/>
        </w:rPr>
        <w:t>Recall</w:t>
      </w:r>
      <w:r w:rsidRPr="00D5457C">
        <w:rPr>
          <w:rFonts w:ascii="Times New Roman" w:eastAsia="標楷體" w:hAnsi="Times New Roman"/>
          <w:sz w:val="28"/>
          <w:szCs w:val="28"/>
        </w:rPr>
        <w:t>約為</w:t>
      </w:r>
      <w:r w:rsidRPr="00D5457C">
        <w:rPr>
          <w:rFonts w:ascii="Times New Roman" w:eastAsia="標楷體" w:hAnsi="Times New Roman"/>
          <w:sz w:val="28"/>
          <w:szCs w:val="28"/>
        </w:rPr>
        <w:t>69%</w:t>
      </w:r>
      <w:r w:rsidRPr="00D5457C">
        <w:rPr>
          <w:rFonts w:ascii="Times New Roman" w:eastAsia="標楷體" w:hAnsi="Times New Roman"/>
          <w:sz w:val="28"/>
          <w:szCs w:val="28"/>
        </w:rPr>
        <w:t>、</w:t>
      </w:r>
      <w:r w:rsidRPr="00D5457C">
        <w:rPr>
          <w:rFonts w:ascii="Times New Roman" w:eastAsia="標楷體" w:hAnsi="Times New Roman"/>
          <w:sz w:val="28"/>
          <w:szCs w:val="28"/>
        </w:rPr>
        <w:t>F1</w:t>
      </w:r>
      <w:r w:rsidR="00EF3EE0" w:rsidRPr="00D5457C">
        <w:rPr>
          <w:rFonts w:ascii="Times New Roman" w:eastAsia="標楷體" w:hAnsi="Times New Roman"/>
          <w:sz w:val="28"/>
          <w:szCs w:val="28"/>
        </w:rPr>
        <w:t>約為</w:t>
      </w:r>
      <w:r w:rsidRPr="00D5457C">
        <w:rPr>
          <w:rFonts w:ascii="Times New Roman" w:eastAsia="標楷體" w:hAnsi="Times New Roman"/>
          <w:sz w:val="28"/>
          <w:szCs w:val="28"/>
        </w:rPr>
        <w:t xml:space="preserve"> 68%</w:t>
      </w:r>
      <w:r w:rsidRPr="00D5457C">
        <w:rPr>
          <w:rFonts w:ascii="Times New Roman" w:eastAsia="標楷體" w:hAnsi="Times New Roman" w:hint="eastAsia"/>
          <w:sz w:val="28"/>
          <w:szCs w:val="28"/>
        </w:rPr>
        <w:t>，</w:t>
      </w:r>
      <w:r w:rsidR="00EF3EE0">
        <w:rPr>
          <w:rFonts w:ascii="Times New Roman" w:eastAsia="標楷體" w:hAnsi="Times New Roman" w:hint="eastAsia"/>
          <w:sz w:val="28"/>
          <w:szCs w:val="28"/>
        </w:rPr>
        <w:t>兩項數值</w:t>
      </w:r>
      <w:r w:rsidRPr="00D5457C">
        <w:rPr>
          <w:rFonts w:ascii="Times New Roman" w:eastAsia="標楷體" w:hAnsi="Times New Roman"/>
          <w:sz w:val="28"/>
          <w:szCs w:val="28"/>
        </w:rPr>
        <w:t>遠低於</w:t>
      </w:r>
      <w:r w:rsidRPr="00D5457C">
        <w:rPr>
          <w:rFonts w:ascii="Times New Roman" w:eastAsia="標楷體" w:hAnsi="Times New Roman"/>
          <w:sz w:val="28"/>
          <w:szCs w:val="28"/>
        </w:rPr>
        <w:t>Accuracy</w:t>
      </w:r>
      <w:r w:rsidRPr="00D5457C">
        <w:rPr>
          <w:rFonts w:ascii="Times New Roman" w:eastAsia="標楷體" w:hAnsi="Times New Roman"/>
          <w:sz w:val="28"/>
          <w:szCs w:val="28"/>
        </w:rPr>
        <w:t>，代表在樣本量大的主要類別上準確度高，但在少數類別</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預測效果不佳，導致加權平均指標下滑</w:t>
      </w:r>
      <w:r w:rsidR="00D5457C" w:rsidRPr="00D5457C">
        <w:rPr>
          <w:rFonts w:ascii="Times New Roman" w:eastAsia="標楷體" w:hAnsi="Times New Roman" w:hint="eastAsia"/>
          <w:sz w:val="28"/>
          <w:szCs w:val="28"/>
        </w:rPr>
        <w:t>。</w:t>
      </w:r>
    </w:p>
    <w:p w14:paraId="0C991B39" w14:textId="2337FB51" w:rsidR="000E3273"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ResNet50</w:t>
      </w:r>
      <w:r w:rsidRPr="00D5457C">
        <w:rPr>
          <w:rFonts w:ascii="Times New Roman" w:eastAsia="標楷體" w:hAnsi="Times New Roman" w:hint="eastAsia"/>
          <w:sz w:val="28"/>
          <w:szCs w:val="28"/>
        </w:rPr>
        <w:t>：</w:t>
      </w:r>
    </w:p>
    <w:p w14:paraId="31149A4D" w14:textId="063588A7" w:rsidR="009D2EEB" w:rsidRPr="00DE19FE" w:rsidRDefault="000E3273" w:rsidP="00DE19FE">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R</w:t>
      </w:r>
      <w:r w:rsidRPr="00D5457C">
        <w:rPr>
          <w:rFonts w:ascii="Times New Roman" w:eastAsia="標楷體" w:hAnsi="Times New Roman"/>
          <w:sz w:val="28"/>
          <w:szCs w:val="28"/>
        </w:rPr>
        <w:t>esNet50</w:t>
      </w:r>
      <w:r w:rsidR="00EF3EE0">
        <w:rPr>
          <w:rFonts w:ascii="Times New Roman" w:eastAsia="標楷體" w:hAnsi="Times New Roman" w:hint="eastAsia"/>
          <w:sz w:val="28"/>
          <w:szCs w:val="28"/>
        </w:rPr>
        <w:t>的</w:t>
      </w:r>
      <w:r w:rsidR="00EF3EE0" w:rsidRPr="00D5457C">
        <w:rPr>
          <w:rFonts w:ascii="Times New Roman" w:eastAsia="標楷體" w:hAnsi="Times New Roman"/>
          <w:bCs/>
          <w:sz w:val="28"/>
          <w:szCs w:val="28"/>
        </w:rPr>
        <w:t>weighted avg</w:t>
      </w:r>
      <w:r w:rsidRPr="00D5457C">
        <w:rPr>
          <w:rFonts w:ascii="Times New Roman" w:eastAsia="標楷體" w:hAnsi="Times New Roman"/>
          <w:sz w:val="28"/>
          <w:szCs w:val="28"/>
        </w:rPr>
        <w:t>相較於</w:t>
      </w:r>
      <w:r w:rsidRPr="00D5457C">
        <w:rPr>
          <w:rFonts w:ascii="Times New Roman" w:eastAsia="標楷體" w:hAnsi="Times New Roman"/>
          <w:sz w:val="28"/>
          <w:szCs w:val="28"/>
        </w:rPr>
        <w:t>83.93%</w:t>
      </w:r>
      <w:r w:rsidRPr="00D5457C">
        <w:rPr>
          <w:rFonts w:ascii="Times New Roman" w:eastAsia="標楷體" w:hAnsi="Times New Roman"/>
          <w:sz w:val="28"/>
          <w:szCs w:val="28"/>
        </w:rPr>
        <w:t>的</w:t>
      </w:r>
      <w:r w:rsidRPr="00D5457C">
        <w:rPr>
          <w:rFonts w:ascii="Times New Roman" w:eastAsia="標楷體" w:hAnsi="Times New Roman"/>
          <w:sz w:val="28"/>
          <w:szCs w:val="28"/>
        </w:rPr>
        <w:t>Accuracy</w:t>
      </w:r>
      <w:r w:rsidRPr="00DE19FE">
        <w:rPr>
          <w:rFonts w:ascii="Times New Roman" w:eastAsia="標楷體" w:hAnsi="Times New Roman"/>
          <w:sz w:val="28"/>
          <w:szCs w:val="28"/>
        </w:rPr>
        <w:t>反而更高，</w:t>
      </w:r>
      <w:r w:rsidR="007E2385" w:rsidRPr="00DE19FE">
        <w:rPr>
          <w:rFonts w:ascii="Times New Roman" w:eastAsia="標楷體" w:hAnsi="Times New Roman" w:hint="eastAsia"/>
          <w:sz w:val="28"/>
          <w:szCs w:val="28"/>
        </w:rPr>
        <w:t>表示</w:t>
      </w:r>
      <w:r w:rsidRPr="00DE19FE">
        <w:rPr>
          <w:rFonts w:ascii="Times New Roman" w:eastAsia="標楷體" w:hAnsi="Times New Roman"/>
          <w:sz w:val="28"/>
          <w:szCs w:val="28"/>
        </w:rPr>
        <w:t>在少數類別的表現優於</w:t>
      </w:r>
      <w:r w:rsidRPr="00DE19FE">
        <w:rPr>
          <w:rFonts w:ascii="Times New Roman" w:eastAsia="標楷體" w:hAnsi="Times New Roman"/>
          <w:sz w:val="28"/>
          <w:szCs w:val="28"/>
        </w:rPr>
        <w:t>CNN</w:t>
      </w:r>
      <w:r w:rsidRPr="00DE19FE">
        <w:rPr>
          <w:rFonts w:ascii="Times New Roman" w:eastAsia="標楷體" w:hAnsi="Times New Roman"/>
          <w:sz w:val="28"/>
          <w:szCs w:val="28"/>
        </w:rPr>
        <w:t>，使得整體預測分布更均衡</w:t>
      </w:r>
      <w:r w:rsidRPr="00DE19FE">
        <w:rPr>
          <w:rFonts w:ascii="Times New Roman" w:eastAsia="標楷體" w:hAnsi="Times New Roman" w:hint="eastAsia"/>
          <w:sz w:val="28"/>
          <w:szCs w:val="28"/>
        </w:rPr>
        <w:t>。</w:t>
      </w:r>
    </w:p>
    <w:p w14:paraId="6DCF72A0" w14:textId="75D44135" w:rsidR="006A4EE2" w:rsidRPr="00D5457C" w:rsidRDefault="00CF0AB4" w:rsidP="00DE19FE">
      <w:pPr>
        <w:spacing w:beforeLines="100" w:before="360"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最後，</w:t>
      </w:r>
      <w:r w:rsidR="00EF3EE0">
        <w:rPr>
          <w:rFonts w:ascii="Times New Roman" w:eastAsia="標楷體" w:hAnsi="Times New Roman" w:hint="eastAsia"/>
          <w:bCs/>
          <w:sz w:val="28"/>
          <w:szCs w:val="28"/>
        </w:rPr>
        <w:t>統整</w:t>
      </w:r>
      <w:r w:rsidR="00EE6EC3" w:rsidRPr="00D5457C">
        <w:rPr>
          <w:rFonts w:ascii="Times New Roman" w:eastAsia="標楷體" w:hAnsi="Times New Roman" w:hint="eastAsia"/>
          <w:bCs/>
          <w:sz w:val="28"/>
          <w:szCs w:val="28"/>
        </w:rPr>
        <w:t>對訓練的三種模型</w:t>
      </w:r>
      <w:r w:rsidR="00EF3EE0">
        <w:rPr>
          <w:rFonts w:ascii="Times New Roman" w:eastAsia="標楷體" w:hAnsi="Times New Roman" w:hint="eastAsia"/>
          <w:bCs/>
          <w:sz w:val="28"/>
          <w:szCs w:val="28"/>
        </w:rPr>
        <w:t>之</w:t>
      </w:r>
      <w:r w:rsidR="00EE6EC3" w:rsidRPr="00D5457C">
        <w:rPr>
          <w:rFonts w:ascii="Times New Roman" w:eastAsia="標楷體" w:hAnsi="Times New Roman" w:hint="eastAsia"/>
          <w:bCs/>
          <w:sz w:val="28"/>
          <w:szCs w:val="28"/>
        </w:rPr>
        <w:t>比較</w:t>
      </w:r>
      <w:r w:rsidR="00ED55D3" w:rsidRPr="00D5457C">
        <w:rPr>
          <w:rFonts w:ascii="Times New Roman" w:eastAsia="標楷體" w:hAnsi="Times New Roman" w:hint="eastAsia"/>
          <w:bCs/>
          <w:sz w:val="28"/>
          <w:szCs w:val="28"/>
        </w:rPr>
        <w:t>，</w:t>
      </w:r>
      <w:r w:rsidR="007D6E30" w:rsidRPr="00D5457C">
        <w:rPr>
          <w:rFonts w:ascii="Times New Roman" w:eastAsia="標楷體" w:hAnsi="Times New Roman" w:hint="eastAsia"/>
          <w:bCs/>
          <w:sz w:val="28"/>
          <w:szCs w:val="28"/>
        </w:rPr>
        <w:t>CNN</w:t>
      </w:r>
      <w:r w:rsidR="007D6E30" w:rsidRPr="00D5457C">
        <w:rPr>
          <w:rFonts w:ascii="Times New Roman" w:eastAsia="標楷體" w:hAnsi="Times New Roman" w:hint="eastAsia"/>
          <w:bCs/>
          <w:sz w:val="28"/>
          <w:szCs w:val="28"/>
        </w:rPr>
        <w:t>整體準確度較高，</w:t>
      </w:r>
      <w:r w:rsidR="00D7407B" w:rsidRPr="00D5457C">
        <w:rPr>
          <w:rFonts w:ascii="Times New Roman" w:eastAsia="標楷體" w:hAnsi="Times New Roman" w:hint="eastAsia"/>
          <w:bCs/>
          <w:sz w:val="28"/>
          <w:szCs w:val="28"/>
        </w:rPr>
        <w:t>最後</w:t>
      </w:r>
      <w:r w:rsidR="00E15484" w:rsidRPr="00D5457C">
        <w:rPr>
          <w:rFonts w:ascii="Times New Roman" w:eastAsia="標楷體" w:hAnsi="Times New Roman" w:hint="eastAsia"/>
          <w:bCs/>
          <w:sz w:val="28"/>
          <w:szCs w:val="28"/>
        </w:rPr>
        <w:t>使用</w:t>
      </w:r>
      <w:r w:rsidR="003B4D2B" w:rsidRPr="00D5457C">
        <w:rPr>
          <w:rFonts w:ascii="Times New Roman" w:eastAsia="標楷體" w:hAnsi="Times New Roman" w:hint="eastAsia"/>
          <w:bCs/>
          <w:sz w:val="28"/>
          <w:szCs w:val="28"/>
        </w:rPr>
        <w:t>CNN</w:t>
      </w:r>
      <w:r w:rsidR="00FE21BE" w:rsidRPr="00D5457C">
        <w:rPr>
          <w:rFonts w:ascii="Times New Roman" w:eastAsia="標楷體" w:hAnsi="Times New Roman" w:hint="eastAsia"/>
          <w:bCs/>
          <w:sz w:val="28"/>
          <w:szCs w:val="28"/>
        </w:rPr>
        <w:t>作</w:t>
      </w:r>
      <w:r w:rsidR="003B4D2B" w:rsidRPr="00D5457C">
        <w:rPr>
          <w:rFonts w:ascii="Times New Roman" w:eastAsia="標楷體" w:hAnsi="Times New Roman" w:hint="eastAsia"/>
          <w:bCs/>
          <w:sz w:val="28"/>
          <w:szCs w:val="28"/>
        </w:rPr>
        <w:t>為</w:t>
      </w:r>
      <w:r w:rsidR="00EF3EE0">
        <w:rPr>
          <w:rFonts w:ascii="Times New Roman" w:eastAsia="標楷體" w:hAnsi="Times New Roman" w:hint="eastAsia"/>
          <w:bCs/>
          <w:sz w:val="28"/>
          <w:szCs w:val="28"/>
        </w:rPr>
        <w:t>系統</w:t>
      </w:r>
      <w:r w:rsidR="003B4D2B" w:rsidRPr="00D5457C">
        <w:rPr>
          <w:rFonts w:ascii="Times New Roman" w:eastAsia="標楷體" w:hAnsi="Times New Roman" w:hint="eastAsia"/>
          <w:bCs/>
          <w:sz w:val="28"/>
          <w:szCs w:val="28"/>
        </w:rPr>
        <w:t>訓練</w:t>
      </w:r>
      <w:r w:rsidR="00ED55D3" w:rsidRPr="00D5457C">
        <w:rPr>
          <w:rFonts w:ascii="Times New Roman" w:eastAsia="標楷體" w:hAnsi="Times New Roman" w:hint="eastAsia"/>
          <w:bCs/>
          <w:sz w:val="28"/>
          <w:szCs w:val="28"/>
        </w:rPr>
        <w:t>模型</w:t>
      </w:r>
      <w:r w:rsidR="007D6E30" w:rsidRPr="00D5457C">
        <w:rPr>
          <w:rFonts w:ascii="Times New Roman" w:eastAsia="標楷體" w:hAnsi="Times New Roman" w:hint="eastAsia"/>
          <w:bCs/>
          <w:sz w:val="28"/>
          <w:szCs w:val="28"/>
        </w:rPr>
        <w:t>。</w:t>
      </w:r>
      <w:r w:rsidR="000E3273" w:rsidRPr="00D5457C">
        <w:rPr>
          <w:rFonts w:ascii="Times New Roman" w:eastAsia="標楷體" w:hAnsi="Times New Roman" w:hint="eastAsia"/>
          <w:bCs/>
          <w:sz w:val="28"/>
          <w:szCs w:val="28"/>
        </w:rPr>
        <w:t xml:space="preserve"> </w:t>
      </w:r>
    </w:p>
    <w:p w14:paraId="21921D75" w14:textId="77777777" w:rsidR="00590326" w:rsidRDefault="00590326" w:rsidP="00D87FE4">
      <w:pPr>
        <w:spacing w:beforeLines="100" w:before="360" w:afterLines="100" w:after="360"/>
        <w:jc w:val="center"/>
        <w:outlineLvl w:val="0"/>
        <w:rPr>
          <w:rFonts w:ascii="Times New Roman" w:eastAsia="標楷體" w:hAnsi="Times New Roman"/>
          <w:b/>
          <w:sz w:val="40"/>
          <w:szCs w:val="40"/>
        </w:rPr>
        <w:sectPr w:rsidR="00590326" w:rsidSect="00667A81">
          <w:pgSz w:w="11906" w:h="16838"/>
          <w:pgMar w:top="1440" w:right="1800" w:bottom="1440" w:left="1800" w:header="851" w:footer="419" w:gutter="0"/>
          <w:cols w:space="425"/>
          <w:titlePg/>
          <w:docGrid w:type="lines" w:linePitch="360"/>
        </w:sectPr>
      </w:pPr>
    </w:p>
    <w:p w14:paraId="118CC5C2" w14:textId="4B7A7A44" w:rsidR="00622DB9" w:rsidRPr="00C476B5" w:rsidRDefault="00CA7AF9" w:rsidP="00D87FE4">
      <w:pPr>
        <w:spacing w:beforeLines="100" w:before="360" w:afterLines="100" w:after="360"/>
        <w:jc w:val="center"/>
        <w:outlineLvl w:val="0"/>
        <w:rPr>
          <w:rFonts w:ascii="Times New Roman" w:eastAsia="標楷體" w:hAnsi="Times New Roman"/>
          <w:b/>
          <w:sz w:val="40"/>
          <w:szCs w:val="40"/>
        </w:rPr>
      </w:pPr>
      <w:bookmarkStart w:id="245" w:name="_Toc198636333"/>
      <w:r w:rsidRPr="00C476B5">
        <w:rPr>
          <w:rFonts w:ascii="Times New Roman" w:eastAsia="標楷體" w:hAnsi="Times New Roman" w:hint="eastAsia"/>
          <w:b/>
          <w:sz w:val="40"/>
          <w:szCs w:val="40"/>
        </w:rPr>
        <w:lastRenderedPageBreak/>
        <w:t>第</w:t>
      </w:r>
      <w:r w:rsidR="00D32A9D" w:rsidRPr="00C476B5">
        <w:rPr>
          <w:rFonts w:ascii="Times New Roman" w:eastAsia="標楷體" w:hAnsi="Times New Roman" w:hint="eastAsia"/>
          <w:b/>
          <w:sz w:val="40"/>
          <w:szCs w:val="40"/>
        </w:rPr>
        <w:t>5</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003276DF" w:rsidRPr="00C476B5">
        <w:rPr>
          <w:rFonts w:ascii="Times New Roman" w:eastAsia="標楷體" w:hAnsi="Times New Roman" w:hint="eastAsia"/>
          <w:b/>
          <w:sz w:val="40"/>
          <w:szCs w:val="40"/>
        </w:rPr>
        <w:t>人力配置</w:t>
      </w:r>
      <w:bookmarkEnd w:id="245"/>
    </w:p>
    <w:p w14:paraId="7B992024" w14:textId="412716B3" w:rsidR="00CA7AF9" w:rsidRPr="009D2D9E" w:rsidRDefault="003276DF" w:rsidP="00DE19FE">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參與本研究之工作人員及預定之工作內容如表</w:t>
      </w:r>
      <w:r w:rsidR="00107A80">
        <w:rPr>
          <w:rFonts w:ascii="Times New Roman" w:eastAsia="標楷體" w:hAnsi="Times New Roman" w:hint="eastAsia"/>
          <w:bCs/>
          <w:sz w:val="28"/>
          <w:szCs w:val="28"/>
        </w:rPr>
        <w:t>5</w:t>
      </w:r>
      <w:r w:rsidRPr="009D2D9E">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所示。</w:t>
      </w:r>
    </w:p>
    <w:p w14:paraId="442ADC5D" w14:textId="2CDDC3B8" w:rsidR="00107A80" w:rsidRPr="00107A80" w:rsidRDefault="00107A80" w:rsidP="00107A80">
      <w:pPr>
        <w:widowControl w:val="0"/>
        <w:spacing w:beforeLines="100" w:before="360"/>
        <w:jc w:val="center"/>
        <w:rPr>
          <w:rFonts w:ascii="Times New Roman" w:eastAsia="標楷體" w:hAnsi="Times New Roman" w:cs="Arial"/>
          <w:b/>
          <w:sz w:val="28"/>
          <w:szCs w:val="28"/>
        </w:rPr>
      </w:pPr>
      <w:bookmarkStart w:id="246" w:name="_Toc198557055"/>
      <w:bookmarkStart w:id="247" w:name="_Toc198610565"/>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5.</w:t>
      </w:r>
      <w:r w:rsidRPr="00107A80">
        <w:rPr>
          <w:rFonts w:ascii="Times New Roman" w:eastAsia="標楷體" w:hAnsi="Times New Roman" w:cs="Arial"/>
          <w:b/>
          <w:sz w:val="28"/>
          <w:szCs w:val="28"/>
        </w:rPr>
        <w:fldChar w:fldCharType="begin"/>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hint="eastAsia"/>
          <w:b/>
          <w:sz w:val="28"/>
          <w:szCs w:val="28"/>
        </w:rPr>
        <w:instrText xml:space="preserve">SEQ </w:instrText>
      </w:r>
      <w:r w:rsidRPr="00107A80">
        <w:rPr>
          <w:rFonts w:ascii="Times New Roman" w:eastAsia="標楷體" w:hAnsi="Times New Roman" w:cs="Arial" w:hint="eastAsia"/>
          <w:b/>
          <w:sz w:val="28"/>
          <w:szCs w:val="28"/>
        </w:rPr>
        <w:instrText>表</w:instrText>
      </w:r>
      <w:r w:rsidRPr="00107A80">
        <w:rPr>
          <w:rFonts w:ascii="Times New Roman" w:eastAsia="標楷體" w:hAnsi="Times New Roman" w:cs="Arial" w:hint="eastAsia"/>
          <w:b/>
          <w:sz w:val="28"/>
          <w:szCs w:val="28"/>
        </w:rPr>
        <w:instrText>_5. \* ARABIC</w:instrText>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107A80">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參與本項研究之人員及工作內容</w:t>
      </w:r>
      <w:bookmarkEnd w:id="246"/>
      <w:bookmarkEnd w:id="247"/>
    </w:p>
    <w:tbl>
      <w:tblPr>
        <w:tblStyle w:val="af0"/>
        <w:tblW w:w="5000" w:type="pct"/>
        <w:jc w:val="center"/>
        <w:tblLook w:val="04A0" w:firstRow="1" w:lastRow="0" w:firstColumn="1" w:lastColumn="0" w:noHBand="0" w:noVBand="1"/>
      </w:tblPr>
      <w:tblGrid>
        <w:gridCol w:w="1316"/>
        <w:gridCol w:w="6980"/>
      </w:tblGrid>
      <w:tr w:rsidR="009A5182" w:rsidRPr="009D2D9E" w14:paraId="67D5C29C" w14:textId="77777777" w:rsidTr="005127EF">
        <w:trPr>
          <w:trHeight w:val="1200"/>
          <w:jc w:val="center"/>
        </w:trPr>
        <w:tc>
          <w:tcPr>
            <w:tcW w:w="793" w:type="pct"/>
            <w:vAlign w:val="center"/>
          </w:tcPr>
          <w:p w14:paraId="44401386"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姓名</w:t>
            </w:r>
          </w:p>
        </w:tc>
        <w:tc>
          <w:tcPr>
            <w:tcW w:w="4207" w:type="pct"/>
            <w:vAlign w:val="center"/>
          </w:tcPr>
          <w:p w14:paraId="6939C20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工作內容</w:t>
            </w:r>
          </w:p>
        </w:tc>
      </w:tr>
      <w:tr w:rsidR="009A5182" w:rsidRPr="009D2D9E" w14:paraId="16706613" w14:textId="77777777" w:rsidTr="005127EF">
        <w:trPr>
          <w:trHeight w:val="1200"/>
          <w:jc w:val="center"/>
        </w:trPr>
        <w:tc>
          <w:tcPr>
            <w:tcW w:w="793" w:type="pct"/>
            <w:vAlign w:val="center"/>
          </w:tcPr>
          <w:p w14:paraId="723BDA7A"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俞華鈴</w:t>
            </w:r>
          </w:p>
        </w:tc>
        <w:tc>
          <w:tcPr>
            <w:tcW w:w="4207" w:type="pct"/>
            <w:vAlign w:val="center"/>
          </w:tcPr>
          <w:p w14:paraId="58FDAA05" w14:textId="183F04F5"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模型訓練與優化</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資料整理與報告統整</w:t>
            </w:r>
          </w:p>
        </w:tc>
      </w:tr>
      <w:tr w:rsidR="009A5182" w:rsidRPr="009D2D9E" w14:paraId="68173B03" w14:textId="77777777" w:rsidTr="005127EF">
        <w:trPr>
          <w:trHeight w:val="1200"/>
          <w:jc w:val="center"/>
        </w:trPr>
        <w:tc>
          <w:tcPr>
            <w:tcW w:w="793" w:type="pct"/>
            <w:vAlign w:val="center"/>
          </w:tcPr>
          <w:p w14:paraId="724B0A94"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李馥彤</w:t>
            </w:r>
          </w:p>
        </w:tc>
        <w:tc>
          <w:tcPr>
            <w:tcW w:w="4207" w:type="pct"/>
            <w:vAlign w:val="center"/>
          </w:tcPr>
          <w:p w14:paraId="6A696366" w14:textId="3D3977CC"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模型訓練與實驗分析</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美術設計與報告編排</w:t>
            </w:r>
          </w:p>
        </w:tc>
      </w:tr>
      <w:tr w:rsidR="009A5182" w:rsidRPr="009D2D9E" w14:paraId="3D638847" w14:textId="77777777" w:rsidTr="005127EF">
        <w:trPr>
          <w:trHeight w:val="1200"/>
          <w:jc w:val="center"/>
        </w:trPr>
        <w:tc>
          <w:tcPr>
            <w:tcW w:w="793" w:type="pct"/>
            <w:vAlign w:val="center"/>
          </w:tcPr>
          <w:p w14:paraId="4E83C65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林永泰</w:t>
            </w:r>
          </w:p>
        </w:tc>
        <w:tc>
          <w:tcPr>
            <w:tcW w:w="4207" w:type="pct"/>
            <w:vAlign w:val="center"/>
          </w:tcPr>
          <w:p w14:paraId="0CEB63E2" w14:textId="79D64656"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系統架構設計</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網頁前端開發</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w:t>
            </w:r>
          </w:p>
        </w:tc>
      </w:tr>
    </w:tbl>
    <w:p w14:paraId="58E42A85" w14:textId="0EB08874" w:rsidR="009A5182" w:rsidRPr="009D2D9E" w:rsidRDefault="009A5182" w:rsidP="009A5182">
      <w:pPr>
        <w:spacing w:after="360"/>
        <w:ind w:left="600" w:firstLine="480"/>
        <w:rPr>
          <w:rFonts w:ascii="Times New Roman" w:eastAsia="標楷體" w:hAnsi="Times New Roman"/>
          <w:bCs/>
          <w:sz w:val="28"/>
          <w:szCs w:val="28"/>
        </w:rPr>
      </w:pPr>
    </w:p>
    <w:p w14:paraId="09A21F7E" w14:textId="463B44C7" w:rsidR="009A5182" w:rsidRPr="009D2D9E" w:rsidRDefault="009A5182" w:rsidP="009A5182">
      <w:pPr>
        <w:ind w:left="600" w:firstLine="480"/>
        <w:rPr>
          <w:rFonts w:ascii="Times New Roman" w:eastAsia="標楷體" w:hAnsi="Times New Roman"/>
          <w:bCs/>
          <w:sz w:val="28"/>
          <w:szCs w:val="28"/>
        </w:rPr>
      </w:pPr>
      <w:r w:rsidRPr="009D2D9E">
        <w:rPr>
          <w:rFonts w:ascii="Times New Roman" w:eastAsia="標楷體" w:hAnsi="Times New Roman"/>
          <w:bCs/>
          <w:sz w:val="28"/>
          <w:szCs w:val="28"/>
        </w:rPr>
        <w:br w:type="page"/>
      </w:r>
    </w:p>
    <w:p w14:paraId="71EADB7A" w14:textId="77777777" w:rsidR="0068499A" w:rsidRDefault="0068499A" w:rsidP="0068499A">
      <w:pPr>
        <w:spacing w:beforeLines="50" w:before="180" w:afterLines="50" w:after="180"/>
        <w:ind w:left="801" w:hangingChars="200" w:hanging="801"/>
        <w:jc w:val="center"/>
        <w:outlineLvl w:val="0"/>
        <w:rPr>
          <w:rFonts w:ascii="Times New Roman" w:eastAsia="標楷體" w:hAnsi="Times New Roman"/>
          <w:b/>
          <w:sz w:val="40"/>
          <w:szCs w:val="40"/>
        </w:rPr>
      </w:pPr>
      <w:bookmarkStart w:id="248" w:name="_Toc198636334"/>
      <w:r w:rsidRPr="00C476B5">
        <w:rPr>
          <w:rFonts w:ascii="Times New Roman" w:eastAsia="標楷體" w:hAnsi="Times New Roman" w:hint="eastAsia"/>
          <w:b/>
          <w:sz w:val="40"/>
          <w:szCs w:val="40"/>
        </w:rPr>
        <w:lastRenderedPageBreak/>
        <w:t>第</w:t>
      </w:r>
      <w:r w:rsidRPr="00C476B5">
        <w:rPr>
          <w:rFonts w:ascii="Times New Roman" w:eastAsia="標楷體" w:hAnsi="Times New Roman" w:hint="eastAsia"/>
          <w:b/>
          <w:sz w:val="40"/>
          <w:szCs w:val="40"/>
        </w:rPr>
        <w:t>6</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Pr="00C476B5">
        <w:rPr>
          <w:rFonts w:ascii="Times New Roman" w:eastAsia="標楷體" w:hAnsi="Times New Roman" w:hint="eastAsia"/>
          <w:b/>
          <w:sz w:val="40"/>
          <w:szCs w:val="40"/>
        </w:rPr>
        <w:t>預期成果</w:t>
      </w:r>
      <w:bookmarkEnd w:id="248"/>
    </w:p>
    <w:p w14:paraId="59F2BB46" w14:textId="77777777"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hint="eastAsia"/>
          <w:bCs/>
          <w:sz w:val="28"/>
          <w:szCs w:val="28"/>
        </w:rPr>
        <w:t>我們</w:t>
      </w:r>
      <w:r w:rsidRPr="00D5457C">
        <w:rPr>
          <w:rFonts w:ascii="Times New Roman" w:eastAsia="標楷體" w:hAnsi="Times New Roman"/>
          <w:bCs/>
          <w:sz w:val="28"/>
          <w:szCs w:val="28"/>
        </w:rPr>
        <w:t>將以簡約直觀的網頁介面作為主要視覺呈現，透過清晰的圖示與按鈕，讓醫師能輕鬆操作並集中管理所有患者的檢查與診斷紀錄。整體功能包含患者資料管理、診斷結果儲存、風險分析以及回診提醒通知，協助醫師即時掌握需回診的高風險族群，進一步提升臨床效率與醫療品質。</w:t>
      </w:r>
    </w:p>
    <w:p w14:paraId="50075242" w14:textId="183F76D6"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bCs/>
          <w:sz w:val="28"/>
          <w:szCs w:val="28"/>
        </w:rPr>
        <w:t>在操作流程上</w:t>
      </w:r>
      <w:r w:rsidR="004E718C" w:rsidRPr="00D5457C">
        <w:rPr>
          <w:rFonts w:ascii="Times New Roman" w:eastAsia="標楷體" w:hAnsi="Times New Roman" w:hint="eastAsia"/>
          <w:bCs/>
          <w:sz w:val="28"/>
          <w:szCs w:val="28"/>
        </w:rPr>
        <w:t>分為</w:t>
      </w:r>
      <w:r w:rsidR="008E36BA" w:rsidRPr="00D5457C">
        <w:rPr>
          <w:rFonts w:ascii="Times New Roman" w:eastAsia="標楷體" w:hAnsi="Times New Roman" w:hint="eastAsia"/>
          <w:bCs/>
          <w:sz w:val="28"/>
          <w:szCs w:val="28"/>
        </w:rPr>
        <w:t>三</w:t>
      </w:r>
      <w:r w:rsidRPr="00D5457C">
        <w:rPr>
          <w:rFonts w:ascii="Times New Roman" w:eastAsia="標楷體" w:hAnsi="Times New Roman" w:hint="eastAsia"/>
          <w:bCs/>
          <w:sz w:val="28"/>
          <w:szCs w:val="28"/>
        </w:rPr>
        <w:t>點</w:t>
      </w:r>
      <w:r w:rsidRPr="00D5457C">
        <w:rPr>
          <w:rFonts w:ascii="Times New Roman" w:eastAsia="標楷體" w:hAnsi="Times New Roman"/>
          <w:bCs/>
          <w:sz w:val="28"/>
          <w:szCs w:val="28"/>
        </w:rPr>
        <w:t>：</w:t>
      </w:r>
    </w:p>
    <w:p w14:paraId="43EB820C" w14:textId="77777777" w:rsidR="0068499A"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上傳影像：</w:t>
      </w:r>
    </w:p>
    <w:p w14:paraId="4BC8A364" w14:textId="22931162" w:rsidR="0068499A" w:rsidRPr="00891942" w:rsidRDefault="0068499A" w:rsidP="0089194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點擊「上傳」按鈕，選擇</w:t>
      </w:r>
      <w:r w:rsidRPr="003A3CB4">
        <w:rPr>
          <w:rFonts w:ascii="標楷體" w:eastAsia="標楷體" w:hAnsi="標楷體" w:hint="eastAsia"/>
          <w:sz w:val="28"/>
          <w:szCs w:val="28"/>
        </w:rPr>
        <w:t>要</w:t>
      </w:r>
      <w:r w:rsidRPr="003A3CB4">
        <w:rPr>
          <w:rFonts w:ascii="標楷體" w:eastAsia="標楷體" w:hAnsi="標楷體"/>
          <w:sz w:val="28"/>
          <w:szCs w:val="28"/>
        </w:rPr>
        <w:t>分析的視網膜圖片</w:t>
      </w:r>
      <w:r w:rsidRPr="003A3CB4">
        <w:rPr>
          <w:rFonts w:ascii="標楷體" w:eastAsia="標楷體" w:hAnsi="標楷體" w:hint="eastAsia"/>
          <w:sz w:val="28"/>
          <w:szCs w:val="28"/>
        </w:rPr>
        <w:t>。</w:t>
      </w:r>
    </w:p>
    <w:p w14:paraId="6B310B11"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清除影像：</w:t>
      </w:r>
    </w:p>
    <w:p w14:paraId="53827FEA" w14:textId="77777777" w:rsidR="0068499A" w:rsidRPr="003A3CB4"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若想重選或取消，點擊「清除」按鈕，即可移除當前圖片並重新上傳</w:t>
      </w:r>
      <w:r>
        <w:rPr>
          <w:rFonts w:ascii="標楷體" w:eastAsia="標楷體" w:hAnsi="標楷體" w:hint="eastAsia"/>
          <w:sz w:val="28"/>
          <w:szCs w:val="28"/>
        </w:rPr>
        <w:t>。</w:t>
      </w:r>
    </w:p>
    <w:p w14:paraId="50720DD9"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C84D02">
        <w:rPr>
          <w:rFonts w:ascii="Times New Roman" w:eastAsia="標楷體" w:hAnsi="Times New Roman" w:cs="Times New Roman"/>
          <w:sz w:val="28"/>
          <w:szCs w:val="28"/>
        </w:rPr>
        <w:t>執行分析</w:t>
      </w:r>
      <w:r w:rsidRPr="003A3CB4">
        <w:rPr>
          <w:rFonts w:ascii="Times New Roman" w:eastAsia="標楷體" w:hAnsi="Times New Roman" w:cs="Times New Roman"/>
          <w:sz w:val="28"/>
          <w:szCs w:val="28"/>
        </w:rPr>
        <w:t>：</w:t>
      </w:r>
    </w:p>
    <w:p w14:paraId="4581A141" w14:textId="02E6455C" w:rsidR="0068499A"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上傳完成後，點擊「分析」按鈕，系統將在畫面上以視覺化方式顯示處理後的影像結果，並同時回傳DR 分級、分析結果摘要與對應的治療建議。</w:t>
      </w:r>
    </w:p>
    <w:p w14:paraId="110A47B6" w14:textId="3FCD1F6E" w:rsidR="0068499A" w:rsidRPr="00C84D02" w:rsidRDefault="0068499A" w:rsidP="000E42F1">
      <w:pPr>
        <w:spacing w:beforeLines="100" w:before="360"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bCs/>
          <w:sz w:val="28"/>
          <w:szCs w:val="28"/>
        </w:rPr>
        <w:t>整合以上功能後，網頁不僅能讓醫師快速完成影像診斷作業，也能將結果與患者資料同步儲存，並透過風險分析與排程通知主動提醒回診，達到輔診</w:t>
      </w:r>
      <w:r w:rsidRPr="00C84D02">
        <w:rPr>
          <w:rFonts w:ascii="Times New Roman" w:eastAsia="標楷體" w:hAnsi="Times New Roman" w:hint="eastAsia"/>
          <w:bCs/>
          <w:sz w:val="28"/>
          <w:szCs w:val="28"/>
        </w:rPr>
        <w:t>診斷之</w:t>
      </w:r>
      <w:r w:rsidRPr="00C84D02">
        <w:rPr>
          <w:rFonts w:ascii="Times New Roman" w:eastAsia="標楷體" w:hAnsi="Times New Roman"/>
          <w:bCs/>
          <w:sz w:val="28"/>
          <w:szCs w:val="28"/>
        </w:rPr>
        <w:t>目標。</w:t>
      </w:r>
    </w:p>
    <w:p w14:paraId="3B3BA46A" w14:textId="77777777" w:rsidR="00C84D02" w:rsidRDefault="00C84D02" w:rsidP="0050555F">
      <w:pPr>
        <w:spacing w:beforeLines="50" w:before="180" w:afterLines="50" w:after="180"/>
        <w:jc w:val="center"/>
        <w:outlineLvl w:val="0"/>
        <w:rPr>
          <w:rFonts w:ascii="Times New Roman" w:eastAsia="標楷體" w:hAnsi="Times New Roman"/>
          <w:b/>
          <w:sz w:val="40"/>
          <w:szCs w:val="40"/>
        </w:rPr>
        <w:sectPr w:rsidR="00C84D02" w:rsidSect="00667A81">
          <w:pgSz w:w="11906" w:h="16838"/>
          <w:pgMar w:top="1440" w:right="1800" w:bottom="1440" w:left="1800" w:header="851" w:footer="419" w:gutter="0"/>
          <w:cols w:space="425"/>
          <w:titlePg/>
          <w:docGrid w:type="lines" w:linePitch="360"/>
        </w:sectPr>
      </w:pPr>
    </w:p>
    <w:p w14:paraId="11737537" w14:textId="6EAD7FBC" w:rsidR="003276DF" w:rsidRPr="00C476B5" w:rsidRDefault="003276DF" w:rsidP="0050555F">
      <w:pPr>
        <w:spacing w:beforeLines="50" w:before="180" w:afterLines="50" w:after="180"/>
        <w:jc w:val="center"/>
        <w:outlineLvl w:val="0"/>
        <w:rPr>
          <w:rFonts w:ascii="Times New Roman" w:eastAsia="標楷體" w:hAnsi="Times New Roman"/>
          <w:b/>
          <w:sz w:val="40"/>
          <w:szCs w:val="40"/>
        </w:rPr>
      </w:pPr>
      <w:bookmarkStart w:id="249" w:name="_Toc198636335"/>
      <w:r w:rsidRPr="00842FB7">
        <w:rPr>
          <w:rFonts w:ascii="Times New Roman" w:eastAsia="標楷體" w:hAnsi="Times New Roman" w:hint="eastAsia"/>
          <w:b/>
          <w:sz w:val="40"/>
          <w:szCs w:val="40"/>
        </w:rPr>
        <w:lastRenderedPageBreak/>
        <w:t>第</w:t>
      </w:r>
      <w:r w:rsidR="00D32A9D" w:rsidRPr="00842FB7">
        <w:rPr>
          <w:rFonts w:ascii="Times New Roman" w:eastAsia="標楷體" w:hAnsi="Times New Roman" w:hint="eastAsia"/>
          <w:b/>
          <w:sz w:val="40"/>
          <w:szCs w:val="40"/>
        </w:rPr>
        <w:t>7</w:t>
      </w:r>
      <w:r w:rsidRPr="00842FB7">
        <w:rPr>
          <w:rFonts w:ascii="Times New Roman" w:eastAsia="標楷體" w:hAnsi="Times New Roman" w:hint="eastAsia"/>
          <w:b/>
          <w:sz w:val="40"/>
          <w:szCs w:val="40"/>
        </w:rPr>
        <w:t>章</w:t>
      </w:r>
      <w:r w:rsidRPr="00842FB7">
        <w:rPr>
          <w:rFonts w:ascii="Times New Roman" w:eastAsia="標楷體" w:hAnsi="Times New Roman" w:hint="eastAsia"/>
          <w:b/>
          <w:sz w:val="40"/>
          <w:szCs w:val="40"/>
        </w:rPr>
        <w:t xml:space="preserve"> </w:t>
      </w:r>
      <w:r w:rsidRPr="00842FB7">
        <w:rPr>
          <w:rFonts w:ascii="Times New Roman" w:eastAsia="標楷體" w:hAnsi="Times New Roman" w:hint="eastAsia"/>
          <w:b/>
          <w:sz w:val="40"/>
          <w:szCs w:val="40"/>
        </w:rPr>
        <w:t>執行進度</w:t>
      </w:r>
      <w:bookmarkEnd w:id="249"/>
    </w:p>
    <w:p w14:paraId="406366C5" w14:textId="79CE7E9D" w:rsidR="00CF62C7" w:rsidRDefault="00C84D02" w:rsidP="003D56F4">
      <w:pPr>
        <w:spacing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hint="eastAsia"/>
          <w:bCs/>
          <w:sz w:val="28"/>
          <w:szCs w:val="28"/>
        </w:rPr>
        <w:t>糖尿病視網膜病變辨識系統</w:t>
      </w:r>
      <w:r w:rsidR="003D56F4" w:rsidRPr="003D56F4">
        <w:rPr>
          <w:rFonts w:ascii="Times New Roman" w:eastAsia="標楷體" w:hAnsi="Times New Roman"/>
          <w:bCs/>
          <w:sz w:val="28"/>
          <w:szCs w:val="28"/>
        </w:rPr>
        <w:t>專題</w:t>
      </w:r>
      <w:r w:rsidR="003D56F4" w:rsidRPr="003D56F4">
        <w:rPr>
          <w:rFonts w:ascii="Times New Roman" w:eastAsia="標楷體" w:hAnsi="Times New Roman" w:hint="eastAsia"/>
          <w:bCs/>
          <w:sz w:val="28"/>
          <w:szCs w:val="28"/>
        </w:rPr>
        <w:t>執行</w:t>
      </w:r>
      <w:r w:rsidR="003D56F4" w:rsidRPr="003D56F4">
        <w:rPr>
          <w:rFonts w:ascii="Times New Roman" w:eastAsia="標楷體" w:hAnsi="Times New Roman"/>
          <w:bCs/>
          <w:sz w:val="28"/>
          <w:szCs w:val="28"/>
        </w:rPr>
        <w:t>進度規劃表</w:t>
      </w:r>
      <w:r w:rsidR="003D56F4" w:rsidRPr="009D2D9E">
        <w:rPr>
          <w:rFonts w:ascii="Times New Roman" w:eastAsia="標楷體" w:hAnsi="Times New Roman"/>
          <w:bCs/>
          <w:sz w:val="28"/>
          <w:szCs w:val="28"/>
        </w:rPr>
        <w:t>，</w:t>
      </w:r>
      <w:r w:rsidR="003D56F4">
        <w:rPr>
          <w:rFonts w:ascii="Times New Roman" w:eastAsia="標楷體" w:hAnsi="Times New Roman" w:hint="eastAsia"/>
          <w:bCs/>
          <w:sz w:val="28"/>
          <w:szCs w:val="28"/>
        </w:rPr>
        <w:t>如</w:t>
      </w:r>
      <w:r w:rsidR="002706A7">
        <w:rPr>
          <w:rFonts w:ascii="Times New Roman" w:eastAsia="標楷體" w:hAnsi="Times New Roman" w:hint="eastAsia"/>
          <w:bCs/>
          <w:sz w:val="28"/>
          <w:szCs w:val="28"/>
        </w:rPr>
        <w:t>圖</w:t>
      </w:r>
      <w:r w:rsidR="00027A43">
        <w:rPr>
          <w:rFonts w:ascii="Times New Roman" w:eastAsia="標楷體" w:hAnsi="Times New Roman" w:hint="eastAsia"/>
          <w:bCs/>
          <w:sz w:val="28"/>
          <w:szCs w:val="28"/>
        </w:rPr>
        <w:t>7.1</w:t>
      </w:r>
      <w:r w:rsidR="005F5769" w:rsidRPr="009D2D9E">
        <w:rPr>
          <w:rFonts w:ascii="Times New Roman" w:eastAsia="標楷體" w:hAnsi="Times New Roman"/>
          <w:bCs/>
          <w:sz w:val="28"/>
          <w:szCs w:val="28"/>
        </w:rPr>
        <w:t>。</w:t>
      </w:r>
    </w:p>
    <w:p w14:paraId="11B0425F" w14:textId="412EEDBE" w:rsidR="002A7C51" w:rsidRDefault="002A7C51" w:rsidP="002A7C51">
      <w:pPr>
        <w:keepNext/>
        <w:spacing w:beforeLines="100" w:before="360"/>
        <w:jc w:val="center"/>
      </w:pPr>
      <w:r w:rsidRPr="009D2D9E">
        <w:rPr>
          <w:rFonts w:ascii="Times New Roman" w:eastAsia="標楷體" w:hAnsi="Times New Roman" w:hint="eastAsia"/>
          <w:bCs/>
          <w:noProof/>
          <w:sz w:val="28"/>
          <w:szCs w:val="28"/>
        </w:rPr>
        <w:drawing>
          <wp:inline distT="0" distB="0" distL="0" distR="0" wp14:anchorId="1EDE97C4" wp14:editId="525C2918">
            <wp:extent cx="5274310" cy="2605405"/>
            <wp:effectExtent l="0" t="0" r="2540" b="4445"/>
            <wp:docPr id="2091600199" name="圖片 3"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0199" name="圖片 3" descr="一張含有 文字, 螢幕擷取畫面, 行, 字型 的圖片&#10;&#10;AI 產生的內容可能不正確。"/>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51FF4DF3" w14:textId="07071D64" w:rsidR="009B040A" w:rsidRPr="0057159B" w:rsidRDefault="002A7C51" w:rsidP="002A7C51">
      <w:pPr>
        <w:pStyle w:val="af8"/>
        <w:widowControl w:val="0"/>
        <w:spacing w:afterLines="100" w:after="360"/>
        <w:jc w:val="center"/>
        <w:rPr>
          <w:rFonts w:ascii="Times New Roman" w:eastAsia="標楷體" w:hAnsi="Times New Roman" w:cs="Times New Roman"/>
          <w:b/>
          <w:sz w:val="28"/>
          <w:szCs w:val="28"/>
        </w:rPr>
      </w:pPr>
      <w:bookmarkStart w:id="250" w:name="_Toc198633681"/>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7.</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_7.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w:t>
      </w:r>
      <w:r w:rsidRPr="0057159B">
        <w:rPr>
          <w:rFonts w:ascii="Times New Roman" w:eastAsia="標楷體" w:hAnsi="Times New Roman" w:cs="Times New Roman" w:hint="eastAsia"/>
          <w:b/>
          <w:sz w:val="28"/>
          <w:szCs w:val="28"/>
        </w:rPr>
        <w:t>執行進度</w:t>
      </w:r>
      <w:r w:rsidR="00442610" w:rsidRPr="00442610">
        <w:rPr>
          <w:rFonts w:ascii="Times New Roman" w:eastAsia="標楷體" w:hAnsi="Times New Roman" w:cs="Times New Roman" w:hint="eastAsia"/>
          <w:b/>
          <w:sz w:val="28"/>
          <w:szCs w:val="28"/>
        </w:rPr>
        <w:t>甘特圖</w:t>
      </w:r>
      <w:bookmarkEnd w:id="250"/>
    </w:p>
    <w:p w14:paraId="32C81E36" w14:textId="6D6046F4" w:rsidR="00024802" w:rsidRPr="009D2D9E" w:rsidRDefault="00024802" w:rsidP="002A7C51">
      <w:pPr>
        <w:rPr>
          <w:rFonts w:ascii="Times New Roman" w:eastAsia="標楷體" w:hAnsi="Times New Roman"/>
          <w:bCs/>
          <w:sz w:val="28"/>
          <w:szCs w:val="28"/>
        </w:rPr>
      </w:pPr>
    </w:p>
    <w:p w14:paraId="218EECA3" w14:textId="77777777" w:rsidR="002A7C51" w:rsidRPr="009D2D9E" w:rsidRDefault="002A7C51" w:rsidP="001F338E">
      <w:pPr>
        <w:pStyle w:val="1"/>
        <w:widowControl w:val="0"/>
        <w:spacing w:beforeLines="100" w:before="360" w:afterLines="100" w:after="360" w:line="240" w:lineRule="auto"/>
        <w:ind w:left="560" w:hangingChars="200" w:hanging="560"/>
        <w:jc w:val="center"/>
        <w:rPr>
          <w:rFonts w:ascii="Times New Roman" w:eastAsia="標楷體" w:hAnsi="Times New Roman"/>
          <w:b w:val="0"/>
          <w:sz w:val="28"/>
          <w:szCs w:val="28"/>
        </w:rPr>
        <w:sectPr w:rsidR="002A7C51" w:rsidRPr="009D2D9E" w:rsidSect="00667A81">
          <w:pgSz w:w="11906" w:h="16838"/>
          <w:pgMar w:top="1440" w:right="1800" w:bottom="1440" w:left="1800" w:header="851" w:footer="419" w:gutter="0"/>
          <w:cols w:space="425"/>
          <w:titlePg/>
          <w:docGrid w:type="lines" w:linePitch="360"/>
        </w:sectPr>
      </w:pPr>
    </w:p>
    <w:p w14:paraId="5657A6A3" w14:textId="73F60C27" w:rsidR="000B03E7" w:rsidRPr="00C476B5" w:rsidRDefault="00EA6360" w:rsidP="00432086">
      <w:pPr>
        <w:pStyle w:val="1"/>
        <w:widowControl w:val="0"/>
        <w:spacing w:beforeLines="100" w:before="360" w:afterLines="100" w:after="360" w:line="240" w:lineRule="auto"/>
        <w:ind w:left="801" w:hangingChars="200" w:hanging="801"/>
        <w:jc w:val="center"/>
        <w:rPr>
          <w:rFonts w:ascii="Times New Roman" w:eastAsia="標楷體" w:hAnsi="Times New Roman"/>
          <w:bCs w:val="0"/>
          <w:sz w:val="40"/>
          <w:szCs w:val="40"/>
        </w:rPr>
      </w:pPr>
      <w:bookmarkStart w:id="251" w:name="_Toc198636336"/>
      <w:r w:rsidRPr="00C476B5">
        <w:rPr>
          <w:rFonts w:ascii="Times New Roman" w:eastAsia="標楷體" w:hAnsi="Times New Roman" w:hint="eastAsia"/>
          <w:bCs w:val="0"/>
          <w:sz w:val="40"/>
          <w:szCs w:val="40"/>
        </w:rPr>
        <w:lastRenderedPageBreak/>
        <w:t>參考文獻</w:t>
      </w:r>
      <w:bookmarkEnd w:id="251"/>
    </w:p>
    <w:p w14:paraId="176F73D1" w14:textId="61A61073" w:rsidR="00FA0F9E" w:rsidRPr="00C84D02" w:rsidRDefault="00FA0F9E" w:rsidP="003E1613">
      <w:pPr>
        <w:pStyle w:val="a7"/>
        <w:numPr>
          <w:ilvl w:val="0"/>
          <w:numId w:val="45"/>
        </w:numPr>
        <w:ind w:leftChars="0" w:left="560" w:hangingChars="200" w:hanging="560"/>
        <w:rPr>
          <w:rFonts w:ascii="Times New Roman" w:eastAsia="標楷體" w:hAnsi="Times New Roman"/>
          <w:sz w:val="28"/>
          <w:szCs w:val="28"/>
        </w:rPr>
      </w:pPr>
      <w:r w:rsidRPr="00C84D02">
        <w:rPr>
          <w:rFonts w:ascii="Times New Roman" w:eastAsia="標楷體" w:hAnsi="Times New Roman"/>
          <w:bCs/>
          <w:color w:val="000000" w:themeColor="text1"/>
          <w:sz w:val="28"/>
          <w:szCs w:val="28"/>
        </w:rPr>
        <w:t xml:space="preserve">International Diabetes Federation. (2025). IDF Diabetes Atlas (11th ed., pp. 41–42). Brussels, Belgium: International Diabetes Federation. </w:t>
      </w:r>
      <w:r w:rsidR="00427189" w:rsidRPr="00C84D02">
        <w:rPr>
          <w:rFonts w:ascii="Times New Roman" w:eastAsia="標楷體" w:hAnsi="Times New Roman"/>
          <w:bCs/>
          <w:color w:val="000000" w:themeColor="text1"/>
          <w:sz w:val="28"/>
          <w:szCs w:val="28"/>
        </w:rPr>
        <w:t>Retrieved from</w:t>
      </w:r>
      <w:r w:rsidR="00BB4189" w:rsidRPr="00C84D02">
        <w:rPr>
          <w:rFonts w:ascii="Times New Roman" w:eastAsia="標楷體" w:hAnsi="Times New Roman"/>
          <w:bCs/>
          <w:color w:val="000000" w:themeColor="text1"/>
          <w:sz w:val="28"/>
          <w:szCs w:val="28"/>
        </w:rPr>
        <w:t xml:space="preserve"> https://diabetesatlas.org/resources/idf-diabetes-atlas-2025/</w:t>
      </w:r>
    </w:p>
    <w:p w14:paraId="1810C543" w14:textId="1EF7CF0F" w:rsidR="000F4880" w:rsidRPr="00C84D02" w:rsidRDefault="001C1DD0"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C. Steele, D. Steel, and C. Waine,Editors(2008), “5 - Acute And Chronic</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Complications Of Diabetes Mellitus And Living With The Disease,” Diabetes and</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 xml:space="preserve">the Eye, pp. 51-58, </w:t>
      </w:r>
      <w:r w:rsidR="00FA0F9E" w:rsidRPr="00C84D02">
        <w:rPr>
          <w:rFonts w:ascii="Times New Roman" w:eastAsia="標楷體" w:hAnsi="Times New Roman" w:hint="eastAsia"/>
          <w:bCs/>
          <w:color w:val="000000" w:themeColor="text1"/>
          <w:sz w:val="28"/>
          <w:szCs w:val="28"/>
        </w:rPr>
        <w:t>DOI: 10.</w:t>
      </w:r>
      <w:r w:rsidRPr="00C84D02">
        <w:rPr>
          <w:rFonts w:ascii="Times New Roman" w:eastAsia="標楷體" w:hAnsi="Times New Roman"/>
          <w:bCs/>
          <w:color w:val="000000" w:themeColor="text1"/>
          <w:sz w:val="28"/>
          <w:szCs w:val="28"/>
        </w:rPr>
        <w:t>1016/B978-0-08-045307-1.50010-1.</w:t>
      </w:r>
      <w:r w:rsidRPr="00C84D02">
        <w:rPr>
          <w:rFonts w:ascii="Times New Roman" w:eastAsia="標楷體" w:hAnsi="Times New Roman" w:hint="eastAsia"/>
          <w:bCs/>
          <w:color w:val="000000" w:themeColor="text1"/>
          <w:sz w:val="28"/>
          <w:szCs w:val="28"/>
        </w:rPr>
        <w:t xml:space="preserve"> </w:t>
      </w:r>
    </w:p>
    <w:p w14:paraId="68F28FB5" w14:textId="763BFCFB" w:rsidR="00300B86" w:rsidRPr="00400635" w:rsidRDefault="00300B86"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D. S. W. Ting, G. C. M. Cheung, and T. Y. Wong(2016), “Diabetic</w:t>
      </w:r>
      <w:r w:rsidRPr="00400635">
        <w:rPr>
          <w:rFonts w:ascii="Times New Roman" w:eastAsia="標楷體" w:hAnsi="Times New Roman"/>
          <w:bCs/>
          <w:color w:val="000000" w:themeColor="text1"/>
          <w:sz w:val="28"/>
          <w:szCs w:val="28"/>
        </w:rPr>
        <w:t>Retinopathy: Global Prevalence, Major Risk Factors, Screening Practices And</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Public Health Challenges: A Review,” Clinical &amp; Experimental Ophthalmology,</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Vol. 44, No. 4, pp. 260-277, DOI: 10.1111/ceo.12696.</w:t>
      </w:r>
      <w:r w:rsidRPr="00400635">
        <w:rPr>
          <w:rFonts w:ascii="Times New Roman" w:eastAsia="標楷體" w:hAnsi="Times New Roman" w:hint="eastAsia"/>
          <w:bCs/>
          <w:color w:val="000000" w:themeColor="text1"/>
          <w:sz w:val="28"/>
          <w:szCs w:val="28"/>
        </w:rPr>
        <w:t xml:space="preserve"> </w:t>
      </w:r>
    </w:p>
    <w:p w14:paraId="77987A47" w14:textId="584F046D" w:rsidR="002C467F" w:rsidRPr="00C84D02" w:rsidRDefault="00C734AE"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K. Viswanath, and D. D. M. McGavin(2003). *Diabetic Retinopathy: Clinical Findings And Management," Community eve health. Vol. 16, No. 46, pp. 21-24.</w:t>
      </w:r>
      <w:r w:rsidR="00C84D02" w:rsidRPr="00400635">
        <w:rPr>
          <w:rFonts w:ascii="Times New Roman" w:eastAsia="標楷體" w:hAnsi="Times New Roman" w:hint="eastAsia"/>
          <w:bCs/>
          <w:color w:val="000000" w:themeColor="text1"/>
          <w:sz w:val="28"/>
          <w:szCs w:val="28"/>
        </w:rPr>
        <w:t xml:space="preserve"> </w:t>
      </w:r>
    </w:p>
    <w:p w14:paraId="0752DC8F" w14:textId="2B2FF04A" w:rsidR="004911FA" w:rsidRPr="00C84D02" w:rsidRDefault="00EA162B"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Indian Diabetic Retinopathy Image Dataset (IDRiD)</w:t>
      </w:r>
      <w:r w:rsidRPr="00400635">
        <w:rPr>
          <w:rFonts w:ascii="Times New Roman" w:eastAsia="標楷體" w:hAnsi="Times New Roman"/>
          <w:bCs/>
          <w:color w:val="000000" w:themeColor="text1"/>
          <w:sz w:val="28"/>
          <w:szCs w:val="28"/>
        </w:rPr>
        <w:t xml:space="preserve"> </w:t>
      </w:r>
      <w:r w:rsidRPr="00C84D02">
        <w:rPr>
          <w:rFonts w:ascii="Times New Roman" w:eastAsia="標楷體" w:hAnsi="Times New Roman"/>
          <w:bCs/>
          <w:color w:val="000000" w:themeColor="text1"/>
          <w:sz w:val="28"/>
          <w:szCs w:val="28"/>
        </w:rPr>
        <w:t>https://ieee-dataport.org/open-access/indian-diabetic-retinopathy-</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image-dataset-idrid</w:t>
      </w:r>
    </w:p>
    <w:p w14:paraId="241E85EE" w14:textId="75D57528" w:rsidR="00FA0F9E" w:rsidRPr="00C84D02" w:rsidRDefault="001F31F5"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APTOS 2019 Blindness Detection – Kaggle:https://www.kaggle.com/c/aptos2019-blindness-detection </w:t>
      </w:r>
    </w:p>
    <w:p w14:paraId="7B445AC1" w14:textId="3535153F" w:rsidR="003E1613" w:rsidRPr="003E1613" w:rsidRDefault="002563DA"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Yeh, Y.-H. (2018, July 13). </w:t>
      </w:r>
      <w:r w:rsidRPr="00400635">
        <w:rPr>
          <w:rFonts w:ascii="Times New Roman" w:eastAsia="標楷體" w:hAnsi="Times New Roman"/>
          <w:bCs/>
          <w:color w:val="000000" w:themeColor="text1"/>
          <w:sz w:val="28"/>
          <w:szCs w:val="28"/>
        </w:rPr>
        <w:t>Machine Learning — Transfer Learning</w:t>
      </w:r>
      <w:r w:rsidRPr="00C84D02">
        <w:rPr>
          <w:rFonts w:ascii="Times New Roman" w:eastAsia="標楷體" w:hAnsi="Times New Roman"/>
          <w:bCs/>
          <w:color w:val="000000" w:themeColor="text1"/>
          <w:sz w:val="28"/>
          <w:szCs w:val="28"/>
        </w:rPr>
        <w:t>. Medium. Retrieved May 19, 2025, from</w:t>
      </w:r>
      <w:r w:rsidRPr="00C84D02">
        <w:rPr>
          <w:rFonts w:ascii="Times New Roman" w:eastAsia="標楷體" w:hAnsi="Times New Roman" w:hint="eastAsia"/>
          <w:bCs/>
          <w:color w:val="000000" w:themeColor="text1"/>
          <w:sz w:val="28"/>
          <w:szCs w:val="28"/>
        </w:rPr>
        <w:t xml:space="preserve"> </w:t>
      </w:r>
      <w:r w:rsidR="003E1613" w:rsidRPr="003E1613">
        <w:rPr>
          <w:rFonts w:ascii="Times New Roman" w:eastAsia="標楷體" w:hAnsi="Times New Roman" w:hint="eastAsia"/>
          <w:bCs/>
          <w:color w:val="000000" w:themeColor="text1"/>
          <w:sz w:val="28"/>
          <w:szCs w:val="28"/>
        </w:rPr>
        <w:t>https://medium.com/@yuhsienyeh/machine-learning-transfer-learning-</w:t>
      </w:r>
      <w:r w:rsidR="003E1613" w:rsidRPr="003E1613">
        <w:rPr>
          <w:rFonts w:ascii="Times New Roman" w:eastAsia="標楷體" w:hAnsi="Times New Roman" w:hint="eastAsia"/>
          <w:bCs/>
          <w:color w:val="000000" w:themeColor="text1"/>
          <w:sz w:val="28"/>
          <w:szCs w:val="28"/>
        </w:rPr>
        <w:t>遷移學習</w:t>
      </w:r>
      <w:r w:rsidR="003E1613" w:rsidRPr="003E1613">
        <w:rPr>
          <w:rFonts w:ascii="Times New Roman" w:eastAsia="標楷體" w:hAnsi="Times New Roman" w:hint="eastAsia"/>
          <w:bCs/>
          <w:color w:val="000000" w:themeColor="text1"/>
          <w:sz w:val="28"/>
          <w:szCs w:val="28"/>
        </w:rPr>
        <w:t>-5095f8a14367</w:t>
      </w:r>
    </w:p>
    <w:p w14:paraId="3FE71459" w14:textId="77777777" w:rsidR="000E42F1" w:rsidRDefault="000E42F1" w:rsidP="000E42F1">
      <w:pPr>
        <w:pStyle w:val="1"/>
        <w:widowControl w:val="0"/>
        <w:spacing w:before="0" w:afterLines="100" w:after="360" w:line="240" w:lineRule="auto"/>
        <w:jc w:val="center"/>
        <w:rPr>
          <w:rFonts w:ascii="Times New Roman" w:eastAsia="標楷體" w:hAnsi="Times New Roman"/>
          <w:color w:val="000000" w:themeColor="text1"/>
          <w:sz w:val="28"/>
          <w:szCs w:val="28"/>
        </w:rPr>
        <w:sectPr w:rsidR="000E42F1" w:rsidSect="00667A81">
          <w:pgSz w:w="11906" w:h="16838"/>
          <w:pgMar w:top="1440" w:right="1800" w:bottom="1440" w:left="1800" w:header="851" w:footer="419" w:gutter="0"/>
          <w:cols w:space="425"/>
          <w:titlePg/>
          <w:docGrid w:type="lines" w:linePitch="360"/>
        </w:sectPr>
      </w:pPr>
    </w:p>
    <w:p w14:paraId="1A6059C9" w14:textId="30A9BD4C" w:rsidR="0032327A" w:rsidRPr="00EA162B" w:rsidRDefault="00D20E9C" w:rsidP="000E42F1">
      <w:pPr>
        <w:pStyle w:val="a7"/>
        <w:numPr>
          <w:ilvl w:val="0"/>
          <w:numId w:val="1"/>
        </w:numPr>
        <w:spacing w:after="100"/>
        <w:ind w:leftChars="0" w:left="560" w:hanging="560"/>
        <w:rPr>
          <w:del w:id="252" w:author="俞華鈴" w:date="2025-05-20T03:10:00Z" w16du:dateUtc="2025-05-19T19:10:00Z"/>
          <w:rFonts w:ascii="Times New Roman" w:eastAsia="標楷體" w:hAnsi="Times New Roman"/>
          <w:sz w:val="28"/>
          <w:szCs w:val="28"/>
          <w:u w:val="single"/>
        </w:rPr>
      </w:pPr>
      <w:del w:id="253" w:author="俞華鈴" w:date="2025-05-20T03:10:00Z" w16du:dateUtc="2025-05-19T19:10:00Z">
        <w:r w:rsidRPr="007C7806">
          <w:rPr>
            <w:rFonts w:ascii="Times New Roman" w:eastAsia="標楷體" w:hAnsi="Times New Roman"/>
            <w:bCs/>
            <w:color w:val="000000" w:themeColor="text1"/>
            <w:sz w:val="28"/>
            <w:szCs w:val="28"/>
          </w:rPr>
          <w:lastRenderedPageBreak/>
          <w:delText xml:space="preserve">Bhimrazy. (2022). </w:delText>
        </w:r>
        <w:r w:rsidRPr="007C7806">
          <w:rPr>
            <w:rFonts w:ascii="Times New Roman" w:eastAsia="標楷體" w:hAnsi="Times New Roman"/>
            <w:bCs/>
            <w:i/>
            <w:iCs/>
            <w:color w:val="000000" w:themeColor="text1"/>
            <w:sz w:val="28"/>
            <w:szCs w:val="28"/>
          </w:rPr>
          <w:delText>Diabetic retinopathy detection</w:delText>
        </w:r>
        <w:r w:rsidRPr="007C7806">
          <w:rPr>
            <w:rFonts w:ascii="Times New Roman" w:eastAsia="標楷體" w:hAnsi="Times New Roman"/>
            <w:bCs/>
            <w:color w:val="000000" w:themeColor="text1"/>
            <w:sz w:val="28"/>
            <w:szCs w:val="28"/>
          </w:rPr>
          <w:delText xml:space="preserve"> [Source code]. GitHub.</w:delText>
        </w:r>
        <w:r w:rsidRPr="00EA162B">
          <w:rPr>
            <w:rFonts w:ascii="Times New Roman" w:eastAsia="標楷體" w:hAnsi="Times New Roman"/>
            <w:sz w:val="28"/>
            <w:szCs w:val="28"/>
          </w:rPr>
          <w:delText xml:space="preserve"> </w:delText>
        </w:r>
        <w:r>
          <w:fldChar w:fldCharType="begin"/>
        </w:r>
        <w:r>
          <w:delInstrText>HYPERLINK "https://github.com/bhimrazy/diabetic-retinopathy-detection" \t "_new"</w:delInstrText>
        </w:r>
        <w:r>
          <w:fldChar w:fldCharType="separate"/>
        </w:r>
        <w:r w:rsidRPr="00EA162B">
          <w:rPr>
            <w:rStyle w:val="a8"/>
            <w:rFonts w:ascii="Times New Roman" w:eastAsia="標楷體" w:hAnsi="Times New Roman"/>
            <w:color w:val="auto"/>
            <w:sz w:val="28"/>
            <w:szCs w:val="28"/>
            <w:u w:val="none"/>
          </w:rPr>
          <w:delText>https://github.com/bhimrazy/diabetic-retinopathy-detection</w:delText>
        </w:r>
        <w:r>
          <w:fldChar w:fldCharType="end"/>
        </w:r>
      </w:del>
    </w:p>
    <w:p w14:paraId="2346ABA4" w14:textId="77777777" w:rsidR="00EA162B" w:rsidRPr="00BF2881" w:rsidRDefault="00EA162B" w:rsidP="000E42F1">
      <w:pPr>
        <w:pStyle w:val="a7"/>
        <w:spacing w:after="100"/>
        <w:ind w:leftChars="0" w:left="560"/>
        <w:rPr>
          <w:del w:id="254" w:author="俞華鈴" w:date="2025-05-20T03:10:00Z" w16du:dateUtc="2025-05-19T19:10:00Z"/>
          <w:rFonts w:ascii="Times New Roman" w:eastAsia="標楷體" w:hAnsi="Times New Roman"/>
          <w:bCs/>
          <w:color w:val="000000" w:themeColor="text1"/>
          <w:sz w:val="28"/>
          <w:szCs w:val="28"/>
        </w:rPr>
      </w:pPr>
    </w:p>
    <w:p w14:paraId="46B1BAFC" w14:textId="35E71591" w:rsidR="00FA0F9E" w:rsidRPr="009D2D9E" w:rsidRDefault="00FA0F9E" w:rsidP="000E42F1">
      <w:pPr>
        <w:spacing w:after="100"/>
        <w:ind w:left="600" w:firstLine="480"/>
        <w:rPr>
          <w:del w:id="255" w:author="俞華鈴" w:date="2025-05-20T03:10:00Z" w16du:dateUtc="2025-05-19T19:10:00Z"/>
          <w:rFonts w:ascii="Times New Roman" w:eastAsia="標楷體" w:hAnsi="Times New Roman"/>
          <w:bCs/>
          <w:color w:val="000000" w:themeColor="text1"/>
          <w:sz w:val="28"/>
          <w:szCs w:val="28"/>
        </w:rPr>
      </w:pPr>
      <w:del w:id="256" w:author="俞華鈴" w:date="2025-05-20T03:10:00Z" w16du:dateUtc="2025-05-19T19:10:00Z">
        <w:r w:rsidRPr="009D2D9E">
          <w:rPr>
            <w:rFonts w:ascii="Times New Roman" w:eastAsia="標楷體" w:hAnsi="Times New Roman"/>
            <w:bCs/>
            <w:color w:val="000000" w:themeColor="text1"/>
            <w:sz w:val="28"/>
            <w:szCs w:val="28"/>
          </w:rPr>
          <w:br w:type="page"/>
        </w:r>
      </w:del>
    </w:p>
    <w:p w14:paraId="4CC701DA" w14:textId="48B2F3EB" w:rsidR="007D51EE" w:rsidRPr="00C476B5" w:rsidRDefault="007D51EE" w:rsidP="000E42F1">
      <w:pPr>
        <w:pStyle w:val="1"/>
        <w:widowControl w:val="0"/>
        <w:spacing w:before="0" w:afterLines="100" w:after="360" w:line="240" w:lineRule="auto"/>
        <w:jc w:val="center"/>
        <w:rPr>
          <w:rFonts w:ascii="Times New Roman" w:eastAsia="標楷體" w:hAnsi="Times New Roman"/>
          <w:bCs w:val="0"/>
          <w:sz w:val="40"/>
          <w:szCs w:val="40"/>
        </w:rPr>
      </w:pPr>
      <w:bookmarkStart w:id="257" w:name="_Toc198636337"/>
      <w:r w:rsidRPr="00C476B5">
        <w:rPr>
          <w:rFonts w:ascii="Times New Roman" w:eastAsia="標楷體" w:hAnsi="Times New Roman" w:hint="eastAsia"/>
          <w:bCs w:val="0"/>
          <w:sz w:val="40"/>
          <w:szCs w:val="40"/>
        </w:rPr>
        <w:lastRenderedPageBreak/>
        <w:t>附錄</w:t>
      </w:r>
      <w:r w:rsidRPr="00C476B5">
        <w:rPr>
          <w:rFonts w:ascii="Times New Roman" w:eastAsia="標楷體" w:hAnsi="Times New Roman" w:hint="eastAsia"/>
          <w:bCs w:val="0"/>
          <w:sz w:val="40"/>
          <w:szCs w:val="40"/>
        </w:rPr>
        <w:t xml:space="preserve">A </w:t>
      </w:r>
      <w:r w:rsidRPr="00C476B5">
        <w:rPr>
          <w:rFonts w:ascii="Times New Roman" w:eastAsia="標楷體" w:hAnsi="Times New Roman" w:hint="eastAsia"/>
          <w:bCs w:val="0"/>
          <w:sz w:val="40"/>
          <w:szCs w:val="40"/>
        </w:rPr>
        <w:t>開發工具介紹</w:t>
      </w:r>
      <w:bookmarkEnd w:id="257"/>
    </w:p>
    <w:p w14:paraId="0309B7EB" w14:textId="19A1AB61" w:rsidR="00721672" w:rsidRPr="00966245" w:rsidRDefault="007D51EE" w:rsidP="00966245">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258" w:name="_Toc198636338"/>
      <w:r w:rsidRPr="00C476B5">
        <w:rPr>
          <w:rFonts w:ascii="Times New Roman" w:eastAsia="標楷體" w:hAnsi="Times New Roman" w:cs="Times New Roman" w:hint="eastAsia"/>
          <w:bCs w:val="0"/>
          <w:sz w:val="36"/>
          <w:szCs w:val="36"/>
        </w:rPr>
        <w:t xml:space="preserve">A.1 </w:t>
      </w:r>
      <w:r w:rsidRPr="00C476B5">
        <w:rPr>
          <w:rFonts w:ascii="Times New Roman" w:eastAsia="標楷體" w:hAnsi="Times New Roman" w:cs="Times New Roman" w:hint="eastAsia"/>
          <w:bCs w:val="0"/>
          <w:sz w:val="36"/>
          <w:szCs w:val="36"/>
        </w:rPr>
        <w:t>軟體</w:t>
      </w:r>
      <w:r w:rsidRPr="00C476B5">
        <w:rPr>
          <w:rFonts w:ascii="Times New Roman" w:eastAsia="標楷體" w:hAnsi="Times New Roman" w:cs="Times New Roman"/>
          <w:bCs w:val="0"/>
          <w:sz w:val="36"/>
          <w:szCs w:val="36"/>
        </w:rPr>
        <w:t>開發工具介紹</w:t>
      </w:r>
      <w:bookmarkEnd w:id="258"/>
    </w:p>
    <w:p w14:paraId="053C11AF" w14:textId="77777777" w:rsidR="00FD6BB6" w:rsidRPr="00FD6BB6" w:rsidRDefault="00FD6BB6" w:rsidP="00FD6BB6">
      <w:pPr>
        <w:spacing w:after="120" w:line="480" w:lineRule="exact"/>
        <w:ind w:firstLineChars="200" w:firstLine="560"/>
        <w:jc w:val="both"/>
        <w:rPr>
          <w:ins w:id="259" w:author="俞華鈴" w:date="2025-05-20T03:10:00Z" w16du:dateUtc="2025-05-19T19:10:00Z"/>
          <w:rFonts w:ascii="Times New Roman" w:eastAsia="標楷體" w:hAnsi="Times New Roman"/>
          <w:bCs/>
          <w:sz w:val="28"/>
          <w:szCs w:val="28"/>
        </w:rPr>
      </w:pPr>
      <w:ins w:id="260" w:author="俞華鈴" w:date="2025-05-20T03:10:00Z" w16du:dateUtc="2025-05-19T19:10:00Z">
        <w:r w:rsidRPr="00FD6BB6">
          <w:rPr>
            <w:rFonts w:ascii="Times New Roman" w:eastAsia="標楷體" w:hAnsi="Times New Roman" w:hint="eastAsia"/>
            <w:bCs/>
            <w:sz w:val="28"/>
            <w:szCs w:val="28"/>
          </w:rPr>
          <w:t>本專題使用</w:t>
        </w:r>
        <w:r w:rsidRPr="00FD6BB6">
          <w:rPr>
            <w:rFonts w:ascii="Times New Roman" w:eastAsia="標楷體" w:hAnsi="Times New Roman"/>
            <w:bCs/>
            <w:sz w:val="28"/>
            <w:szCs w:val="28"/>
          </w:rPr>
          <w:t>python</w:t>
        </w:r>
        <w:r w:rsidRPr="00FD6BB6">
          <w:rPr>
            <w:rFonts w:ascii="Times New Roman" w:eastAsia="標楷體" w:hAnsi="Times New Roman" w:hint="eastAsia"/>
            <w:bCs/>
            <w:sz w:val="28"/>
            <w:szCs w:val="28"/>
          </w:rPr>
          <w:t>架構撰寫，並在</w:t>
        </w:r>
        <w:r w:rsidRPr="00FD6BB6">
          <w:rPr>
            <w:rFonts w:ascii="Times New Roman" w:eastAsia="標楷體" w:hAnsi="Times New Roman"/>
            <w:bCs/>
            <w:sz w:val="28"/>
            <w:szCs w:val="28"/>
          </w:rPr>
          <w:t>colab</w:t>
        </w:r>
        <w:r w:rsidRPr="00FD6BB6">
          <w:rPr>
            <w:rFonts w:ascii="Times New Roman" w:eastAsia="標楷體" w:hAnsi="Times New Roman" w:hint="eastAsia"/>
            <w:bCs/>
            <w:sz w:val="28"/>
            <w:szCs w:val="28"/>
          </w:rPr>
          <w:t>平台上使用</w:t>
        </w:r>
        <w:r w:rsidRPr="00FD6BB6">
          <w:rPr>
            <w:rFonts w:ascii="Times New Roman" w:eastAsia="標楷體" w:hAnsi="Times New Roman"/>
            <w:bCs/>
            <w:sz w:val="28"/>
            <w:szCs w:val="28"/>
          </w:rPr>
          <w:t>TensorFlow</w:t>
        </w:r>
        <w:r w:rsidRPr="00FD6BB6">
          <w:rPr>
            <w:rFonts w:ascii="Times New Roman" w:eastAsia="標楷體" w:hAnsi="Times New Roman" w:hint="eastAsia"/>
            <w:bCs/>
            <w:sz w:val="28"/>
            <w:szCs w:val="28"/>
          </w:rPr>
          <w:t>類神經網路架構來訓練模型，並在</w:t>
        </w:r>
        <w:r w:rsidRPr="00FD6BB6">
          <w:rPr>
            <w:rFonts w:ascii="Times New Roman" w:eastAsia="標楷體" w:hAnsi="Times New Roman"/>
            <w:bCs/>
            <w:sz w:val="28"/>
            <w:szCs w:val="28"/>
          </w:rPr>
          <w:t xml:space="preserve"> Visual Studio </w:t>
        </w:r>
        <w:r w:rsidRPr="009D2D9E">
          <w:rPr>
            <w:rFonts w:ascii="Times New Roman" w:eastAsia="標楷體" w:hAnsi="Times New Roman"/>
            <w:bCs/>
            <w:sz w:val="28"/>
            <w:szCs w:val="28"/>
          </w:rPr>
          <w:t>Code</w:t>
        </w:r>
        <w:r w:rsidRPr="00FD6BB6">
          <w:rPr>
            <w:rFonts w:ascii="Times New Roman" w:eastAsia="標楷體" w:hAnsi="Times New Roman" w:hint="eastAsia"/>
            <w:bCs/>
            <w:sz w:val="28"/>
            <w:szCs w:val="28"/>
          </w:rPr>
          <w:t>上設計主要程式架構。</w:t>
        </w:r>
      </w:ins>
    </w:p>
    <w:p w14:paraId="3BBE1C81" w14:textId="77777777" w:rsidR="00A36166" w:rsidRPr="00C476B5" w:rsidRDefault="00A36166" w:rsidP="00A36166">
      <w:pPr>
        <w:pStyle w:val="3"/>
        <w:spacing w:beforeLines="100" w:before="360" w:afterLines="50" w:after="180" w:line="240" w:lineRule="auto"/>
        <w:ind w:left="961" w:hangingChars="300" w:hanging="961"/>
        <w:rPr>
          <w:rFonts w:ascii="Times New Roman" w:eastAsia="標楷體" w:hAnsi="Times New Roman"/>
          <w:bCs w:val="0"/>
          <w:sz w:val="32"/>
          <w:szCs w:val="32"/>
        </w:rPr>
      </w:pPr>
      <w:bookmarkStart w:id="261" w:name="_Toc198636339"/>
      <w:bookmarkStart w:id="262" w:name="_Toc198636340"/>
      <w:r w:rsidRPr="00C476B5">
        <w:rPr>
          <w:rFonts w:ascii="Times New Roman" w:eastAsia="標楷體" w:hAnsi="Times New Roman" w:hint="eastAsia"/>
          <w:bCs w:val="0"/>
          <w:sz w:val="32"/>
          <w:szCs w:val="32"/>
        </w:rPr>
        <w:t>A.</w:t>
      </w:r>
      <w:r w:rsidRPr="00C476B5">
        <w:rPr>
          <w:rFonts w:ascii="Times New Roman" w:eastAsia="標楷體" w:hAnsi="Times New Roman"/>
          <w:bCs w:val="0"/>
          <w:sz w:val="32"/>
          <w:szCs w:val="32"/>
        </w:rPr>
        <w:t>1</w:t>
      </w:r>
      <w:r w:rsidRPr="00C476B5">
        <w:rPr>
          <w:rFonts w:ascii="Times New Roman" w:eastAsia="標楷體" w:hAnsi="Times New Roman" w:hint="eastAsia"/>
          <w:bCs w:val="0"/>
          <w:sz w:val="32"/>
          <w:szCs w:val="32"/>
        </w:rPr>
        <w:t xml:space="preserve">.1 </w:t>
      </w:r>
      <w:r w:rsidRPr="00C476B5">
        <w:rPr>
          <w:rFonts w:ascii="Times New Roman" w:eastAsia="標楷體" w:hAnsi="Times New Roman"/>
          <w:bCs w:val="0"/>
          <w:sz w:val="32"/>
          <w:szCs w:val="32"/>
        </w:rPr>
        <w:t>Visual Studio Code</w:t>
      </w:r>
      <w:bookmarkEnd w:id="261"/>
    </w:p>
    <w:p w14:paraId="0758651F" w14:textId="77777777" w:rsidR="00A36166" w:rsidRPr="009D2D9E" w:rsidRDefault="00A36166" w:rsidP="00A3616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Visual Studio Code</w:t>
      </w:r>
      <w:r w:rsidRPr="009D2D9E">
        <w:rPr>
          <w:rFonts w:ascii="Times New Roman" w:eastAsia="標楷體" w:hAnsi="Times New Roman"/>
          <w:bCs/>
          <w:sz w:val="28"/>
          <w:szCs w:val="28"/>
        </w:rPr>
        <w:t>（</w:t>
      </w:r>
      <w:r w:rsidRPr="009D2D9E">
        <w:rPr>
          <w:rFonts w:ascii="Times New Roman" w:eastAsia="標楷體" w:hAnsi="Times New Roman"/>
          <w:bCs/>
          <w:sz w:val="28"/>
          <w:szCs w:val="28"/>
        </w:rPr>
        <w:t>VS Code</w:t>
      </w:r>
      <w:r w:rsidRPr="009D2D9E">
        <w:rPr>
          <w:rFonts w:ascii="Times New Roman" w:eastAsia="標楷體" w:hAnsi="Times New Roman"/>
          <w:bCs/>
          <w:sz w:val="28"/>
          <w:szCs w:val="28"/>
        </w:rPr>
        <w:t>）是微軟於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年推出的免費、開源且跨平台編輯器，基於</w:t>
      </w:r>
      <w:r w:rsidRPr="009D2D9E">
        <w:rPr>
          <w:rFonts w:ascii="Times New Roman" w:eastAsia="標楷體" w:hAnsi="Times New Roman"/>
          <w:bCs/>
          <w:sz w:val="28"/>
          <w:szCs w:val="28"/>
        </w:rPr>
        <w:t xml:space="preserve"> Electron </w:t>
      </w:r>
      <w:r w:rsidRPr="009D2D9E">
        <w:rPr>
          <w:rFonts w:ascii="Times New Roman" w:eastAsia="標楷體" w:hAnsi="Times New Roman"/>
          <w:bCs/>
          <w:sz w:val="28"/>
          <w:szCs w:val="28"/>
        </w:rPr>
        <w:t>架構，兼具輕量啟動與高效能。內建語法高亮、智慧提示、程式片段、整合終端與強大除錯功能，並透過</w:t>
      </w:r>
      <w:r w:rsidRPr="009D2D9E">
        <w:rPr>
          <w:rFonts w:ascii="Times New Roman" w:eastAsia="標楷體" w:hAnsi="Times New Roman"/>
          <w:bCs/>
          <w:sz w:val="28"/>
          <w:szCs w:val="28"/>
        </w:rPr>
        <w:t xml:space="preserve"> Language Server Protocol </w:t>
      </w:r>
      <w:r w:rsidRPr="009D2D9E">
        <w:rPr>
          <w:rFonts w:ascii="Times New Roman" w:eastAsia="標楷體" w:hAnsi="Times New Roman"/>
          <w:bCs/>
          <w:sz w:val="28"/>
          <w:szCs w:val="28"/>
        </w:rPr>
        <w:t>支援多種語言的自動補全與語意分析。使用者可從擴充市場安裝數千款外掛，如</w:t>
      </w:r>
      <w:r w:rsidRPr="009D2D9E">
        <w:rPr>
          <w:rFonts w:ascii="Times New Roman" w:eastAsia="標楷體" w:hAnsi="Times New Roman"/>
          <w:bCs/>
          <w:sz w:val="28"/>
          <w:szCs w:val="28"/>
        </w:rPr>
        <w:t xml:space="preserve"> Python</w:t>
      </w:r>
      <w:r w:rsidRPr="009D2D9E">
        <w:rPr>
          <w:rFonts w:ascii="Times New Roman" w:eastAsia="標楷體" w:hAnsi="Times New Roman"/>
          <w:bCs/>
          <w:sz w:val="28"/>
          <w:szCs w:val="28"/>
        </w:rPr>
        <w:t>、</w:t>
      </w:r>
      <w:r w:rsidRPr="009D2D9E">
        <w:rPr>
          <w:rFonts w:ascii="Times New Roman" w:eastAsia="標楷體" w:hAnsi="Times New Roman"/>
          <w:bCs/>
          <w:sz w:val="28"/>
          <w:szCs w:val="28"/>
        </w:rPr>
        <w:t>JavaScript</w:t>
      </w:r>
      <w:r w:rsidRPr="009D2D9E">
        <w:rPr>
          <w:rFonts w:ascii="Times New Roman" w:eastAsia="標楷體" w:hAnsi="Times New Roman"/>
          <w:bCs/>
          <w:sz w:val="28"/>
          <w:szCs w:val="28"/>
        </w:rPr>
        <w:t>、</w:t>
      </w:r>
      <w:r w:rsidRPr="009D2D9E">
        <w:rPr>
          <w:rFonts w:ascii="Times New Roman" w:eastAsia="標楷體" w:hAnsi="Times New Roman"/>
          <w:bCs/>
          <w:sz w:val="28"/>
          <w:szCs w:val="28"/>
        </w:rPr>
        <w:t>C#</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Docker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Kubernetes </w:t>
      </w:r>
      <w:r w:rsidRPr="009D2D9E">
        <w:rPr>
          <w:rFonts w:ascii="Times New Roman" w:eastAsia="標楷體" w:hAnsi="Times New Roman"/>
          <w:bCs/>
          <w:sz w:val="28"/>
          <w:szCs w:val="28"/>
        </w:rPr>
        <w:t>支援，以及</w:t>
      </w:r>
      <w:r w:rsidRPr="009D2D9E">
        <w:rPr>
          <w:rFonts w:ascii="Times New Roman" w:eastAsia="標楷體" w:hAnsi="Times New Roman"/>
          <w:bCs/>
          <w:sz w:val="28"/>
          <w:szCs w:val="28"/>
        </w:rPr>
        <w:t xml:space="preserve"> ESLint</w:t>
      </w:r>
      <w:r w:rsidRPr="009D2D9E">
        <w:rPr>
          <w:rFonts w:ascii="Times New Roman" w:eastAsia="標楷體" w:hAnsi="Times New Roman"/>
          <w:bCs/>
          <w:sz w:val="28"/>
          <w:szCs w:val="28"/>
        </w:rPr>
        <w:t>、</w:t>
      </w:r>
      <w:r w:rsidRPr="009D2D9E">
        <w:rPr>
          <w:rFonts w:ascii="Times New Roman" w:eastAsia="標楷體" w:hAnsi="Times New Roman"/>
          <w:bCs/>
          <w:sz w:val="28"/>
          <w:szCs w:val="28"/>
        </w:rPr>
        <w:t>Prettier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GitLens </w:t>
      </w:r>
      <w:r w:rsidRPr="009D2D9E">
        <w:rPr>
          <w:rFonts w:ascii="Times New Roman" w:eastAsia="標楷體" w:hAnsi="Times New Roman"/>
          <w:bCs/>
          <w:sz w:val="28"/>
          <w:szCs w:val="28"/>
        </w:rPr>
        <w:t>等工具，實現代碼格式化與版本控制。</w:t>
      </w:r>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原生整合</w:t>
      </w:r>
      <w:r w:rsidRPr="009D2D9E">
        <w:rPr>
          <w:rFonts w:ascii="Times New Roman" w:eastAsia="標楷體" w:hAnsi="Times New Roman"/>
          <w:bCs/>
          <w:sz w:val="28"/>
          <w:szCs w:val="28"/>
        </w:rPr>
        <w:t xml:space="preserve"> Git</w:t>
      </w:r>
      <w:r w:rsidRPr="009D2D9E">
        <w:rPr>
          <w:rFonts w:ascii="Times New Roman" w:eastAsia="標楷體" w:hAnsi="Times New Roman"/>
          <w:bCs/>
          <w:sz w:val="28"/>
          <w:szCs w:val="28"/>
        </w:rPr>
        <w:t>，提供側邊欄差異檢視、提交與分支管理</w:t>
      </w:r>
      <w:ins w:id="263" w:author="俞華鈴" w:date="2025-05-20T03:10:00Z" w16du:dateUtc="2025-05-19T19:10:00Z">
        <w:r w:rsidRPr="009D2D9E">
          <w:rPr>
            <w:rFonts w:ascii="Times New Roman" w:eastAsia="標楷體" w:hAnsi="Times New Roman"/>
            <w:bCs/>
            <w:sz w:val="28"/>
            <w:szCs w:val="28"/>
          </w:rPr>
          <w:t>。</w:t>
        </w:r>
      </w:ins>
      <w:del w:id="264" w:author="俞華鈴" w:date="2025-05-20T03:10:00Z" w16du:dateUtc="2025-05-19T19:10:00Z">
        <w:r w:rsidRPr="009D2D9E">
          <w:rPr>
            <w:rFonts w:ascii="Times New Roman" w:eastAsia="標楷體" w:hAnsi="Times New Roman"/>
            <w:bCs/>
            <w:sz w:val="28"/>
            <w:szCs w:val="28"/>
          </w:rPr>
          <w:delText>；</w:delText>
        </w:r>
        <w:r w:rsidRPr="009D2D9E">
          <w:rPr>
            <w:rFonts w:ascii="Times New Roman" w:eastAsia="標楷體" w:hAnsi="Times New Roman"/>
            <w:bCs/>
            <w:sz w:val="28"/>
            <w:szCs w:val="28"/>
          </w:rPr>
          <w:delText xml:space="preserve">Live Share </w:delText>
        </w:r>
        <w:r w:rsidRPr="009D2D9E">
          <w:rPr>
            <w:rFonts w:ascii="Times New Roman" w:eastAsia="標楷體" w:hAnsi="Times New Roman"/>
            <w:bCs/>
            <w:sz w:val="28"/>
            <w:szCs w:val="28"/>
          </w:rPr>
          <w:delText>則允許多人即時協作編輯與除錯。此外，</w:delText>
        </w:r>
        <w:r w:rsidRPr="009D2D9E">
          <w:rPr>
            <w:rFonts w:ascii="Times New Roman" w:eastAsia="標楷體" w:hAnsi="Times New Roman"/>
            <w:bCs/>
            <w:sz w:val="28"/>
            <w:szCs w:val="28"/>
          </w:rPr>
          <w:delText xml:space="preserve">Settings Sync </w:delText>
        </w:r>
        <w:r w:rsidRPr="009D2D9E">
          <w:rPr>
            <w:rFonts w:ascii="Times New Roman" w:eastAsia="標楷體" w:hAnsi="Times New Roman"/>
            <w:bCs/>
            <w:sz w:val="28"/>
            <w:szCs w:val="28"/>
          </w:rPr>
          <w:delText>能跨裝置同步設定、主題與快捷鍵，</w:delText>
        </w:r>
        <w:r w:rsidRPr="009D2D9E">
          <w:rPr>
            <w:rFonts w:ascii="Times New Roman" w:eastAsia="標楷體" w:hAnsi="Times New Roman"/>
            <w:bCs/>
            <w:sz w:val="28"/>
            <w:szCs w:val="28"/>
          </w:rPr>
          <w:delText xml:space="preserve">Workspace </w:delText>
        </w:r>
        <w:r w:rsidRPr="009D2D9E">
          <w:rPr>
            <w:rFonts w:ascii="Times New Roman" w:eastAsia="標楷體" w:hAnsi="Times New Roman"/>
            <w:bCs/>
            <w:sz w:val="28"/>
            <w:szCs w:val="28"/>
          </w:rPr>
          <w:delText>與多視窗支援則提升大型專案開發效率。憑藉高度客製化與豐富生態，</w:delText>
        </w:r>
      </w:del>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已成為全端工程師、資料科學家與</w:t>
      </w:r>
      <w:r w:rsidRPr="009D2D9E">
        <w:rPr>
          <w:rFonts w:ascii="Times New Roman" w:eastAsia="標楷體" w:hAnsi="Times New Roman"/>
          <w:bCs/>
          <w:sz w:val="28"/>
          <w:szCs w:val="28"/>
        </w:rPr>
        <w:t xml:space="preserve"> DevOps </w:t>
      </w:r>
      <w:r w:rsidRPr="009D2D9E">
        <w:rPr>
          <w:rFonts w:ascii="Times New Roman" w:eastAsia="標楷體" w:hAnsi="Times New Roman"/>
          <w:bCs/>
          <w:sz w:val="28"/>
          <w:szCs w:val="28"/>
        </w:rPr>
        <w:t>團隊的首選開發利器。</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A.</w:t>
      </w:r>
      <w:r>
        <w:rPr>
          <w:rFonts w:ascii="Times New Roman" w:eastAsia="標楷體" w:hAnsi="Times New Roman" w:hint="eastAsia"/>
          <w:bCs/>
          <w:sz w:val="28"/>
          <w:szCs w:val="28"/>
        </w:rPr>
        <w:t>1</w:t>
      </w:r>
      <w:r w:rsidRPr="009D2D9E">
        <w:rPr>
          <w:rFonts w:ascii="Times New Roman" w:eastAsia="標楷體" w:hAnsi="Times New Roman"/>
          <w:bCs/>
          <w:sz w:val="28"/>
          <w:szCs w:val="28"/>
        </w:rPr>
        <w:t>。</w:t>
      </w:r>
    </w:p>
    <w:p w14:paraId="652C0B16" w14:textId="77777777" w:rsidR="00A36166" w:rsidRPr="009D2D9E" w:rsidRDefault="00A36166" w:rsidP="00A3616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55C9B7F1" wp14:editId="36A271CB">
            <wp:extent cx="2136775" cy="2136775"/>
            <wp:effectExtent l="0" t="0" r="0" b="0"/>
            <wp:docPr id="6146" name="Picture 2" descr="一張含有 螢幕擷取畫面, 圖形, 符號, 電子藍 的圖片&#10;&#10;AI 產生的內容可能不正確。">
              <a:extLst xmlns:a="http://schemas.openxmlformats.org/drawingml/2006/main">
                <a:ext uri="{FF2B5EF4-FFF2-40B4-BE49-F238E27FC236}">
                  <a16:creationId xmlns:a16="http://schemas.microsoft.com/office/drawing/2014/main" id="{46D889DF-CF79-FA32-217A-123B530BA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一張含有 螢幕擷取畫面, 圖形, 符號, 電子藍 的圖片&#10;&#10;AI 產生的內容可能不正確。">
                      <a:extLst>
                        <a:ext uri="{FF2B5EF4-FFF2-40B4-BE49-F238E27FC236}">
                          <a16:creationId xmlns:a16="http://schemas.microsoft.com/office/drawing/2014/main" id="{46D889DF-CF79-FA32-217A-123B530BA047}"/>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6775" cy="2136775"/>
                    </a:xfrm>
                    <a:prstGeom prst="rect">
                      <a:avLst/>
                    </a:prstGeom>
                    <a:noFill/>
                  </pic:spPr>
                </pic:pic>
              </a:graphicData>
            </a:graphic>
          </wp:inline>
        </w:drawing>
      </w:r>
    </w:p>
    <w:p w14:paraId="65B22701" w14:textId="6B8E1256" w:rsidR="00A36166" w:rsidRPr="0057159B" w:rsidRDefault="00A36166" w:rsidP="00A36166">
      <w:pPr>
        <w:pStyle w:val="af8"/>
        <w:spacing w:afterLines="100" w:after="360"/>
        <w:jc w:val="center"/>
        <w:rPr>
          <w:rFonts w:ascii="Times New Roman" w:eastAsia="標楷體" w:hAnsi="Times New Roman"/>
          <w:b/>
          <w:sz w:val="28"/>
          <w:szCs w:val="28"/>
        </w:rPr>
      </w:pPr>
      <w:bookmarkStart w:id="265" w:name="_Toc198631957"/>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Visual Studio Code</w:t>
      </w:r>
      <w:bookmarkEnd w:id="265"/>
    </w:p>
    <w:p w14:paraId="7E8F2D4C" w14:textId="77777777" w:rsidR="00A36166" w:rsidRPr="009D2D9E" w:rsidRDefault="00A36166" w:rsidP="00A36166">
      <w:pPr>
        <w:spacing w:beforeLines="100" w:before="360"/>
        <w:jc w:val="center"/>
        <w:rPr>
          <w:rFonts w:ascii="Times New Roman" w:eastAsia="標楷體" w:hAnsi="Times New Roman"/>
          <w:bCs/>
          <w:sz w:val="28"/>
          <w:szCs w:val="28"/>
        </w:rPr>
        <w:sectPr w:rsidR="00A36166" w:rsidRPr="009D2D9E" w:rsidSect="00A36166">
          <w:pgSz w:w="11906" w:h="16838"/>
          <w:pgMar w:top="1440" w:right="1800" w:bottom="1440" w:left="1800" w:header="851" w:footer="419" w:gutter="0"/>
          <w:cols w:space="425"/>
          <w:titlePg/>
          <w:docGrid w:type="lines" w:linePitch="360"/>
        </w:sectPr>
      </w:pPr>
    </w:p>
    <w:p w14:paraId="3A4A5C41" w14:textId="7C5C995D" w:rsidR="007D51EE" w:rsidRPr="00C476B5" w:rsidRDefault="007D51EE" w:rsidP="002C3D0B">
      <w:pPr>
        <w:pStyle w:val="3"/>
        <w:spacing w:afterLines="50" w:after="180" w:line="240" w:lineRule="auto"/>
        <w:ind w:left="1217" w:hangingChars="380" w:hanging="1217"/>
        <w:rPr>
          <w:rFonts w:ascii="Times New Roman" w:eastAsia="標楷體" w:hAnsi="Times New Roman"/>
          <w:bCs w:val="0"/>
          <w:sz w:val="32"/>
          <w:szCs w:val="32"/>
        </w:rPr>
      </w:pPr>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2</w:t>
      </w:r>
      <w:r w:rsidRPr="00C476B5">
        <w:rPr>
          <w:rFonts w:ascii="Times New Roman" w:eastAsia="標楷體" w:hAnsi="Times New Roman" w:hint="eastAsia"/>
          <w:bCs w:val="0"/>
          <w:sz w:val="32"/>
          <w:szCs w:val="32"/>
        </w:rPr>
        <w:t xml:space="preserve"> </w:t>
      </w:r>
      <w:bookmarkStart w:id="266" w:name="_Hlk167364827"/>
      <w:r w:rsidRPr="00C476B5">
        <w:rPr>
          <w:rFonts w:ascii="Times New Roman" w:eastAsia="標楷體" w:hAnsi="Times New Roman"/>
          <w:bCs w:val="0"/>
          <w:sz w:val="32"/>
          <w:szCs w:val="32"/>
        </w:rPr>
        <w:t>TensorFlow</w:t>
      </w:r>
      <w:bookmarkEnd w:id="266"/>
      <w:bookmarkEnd w:id="262"/>
    </w:p>
    <w:p w14:paraId="2B20636C" w14:textId="7808B5D2" w:rsidR="00C142B0" w:rsidRPr="009D2D9E" w:rsidRDefault="00C142B0"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 xml:space="preserve">TensorFlow </w:t>
      </w:r>
      <w:r w:rsidRPr="009D2D9E">
        <w:rPr>
          <w:rFonts w:ascii="Times New Roman" w:eastAsia="標楷體" w:hAnsi="Times New Roman"/>
          <w:bCs/>
          <w:sz w:val="28"/>
          <w:szCs w:val="28"/>
        </w:rPr>
        <w:t>是</w:t>
      </w:r>
      <w:r w:rsidRPr="009D2D9E">
        <w:rPr>
          <w:rFonts w:ascii="Times New Roman" w:eastAsia="標楷體" w:hAnsi="Times New Roman"/>
          <w:bCs/>
          <w:sz w:val="28"/>
          <w:szCs w:val="28"/>
        </w:rPr>
        <w:t xml:space="preserve"> Google Brain </w:t>
      </w:r>
      <w:r w:rsidRPr="009D2D9E">
        <w:rPr>
          <w:rFonts w:ascii="Times New Roman" w:eastAsia="標楷體" w:hAnsi="Times New Roman"/>
          <w:bCs/>
          <w:sz w:val="28"/>
          <w:szCs w:val="28"/>
        </w:rPr>
        <w:t>團隊於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年開源推出的機器學習平台，採用計算圖機制與優化執行時引擎，可高效執行張量運算。它整合</w:t>
      </w:r>
      <w:r w:rsidRPr="009D2D9E">
        <w:rPr>
          <w:rFonts w:ascii="Times New Roman" w:eastAsia="標楷體" w:hAnsi="Times New Roman"/>
          <w:bCs/>
          <w:sz w:val="28"/>
          <w:szCs w:val="28"/>
        </w:rPr>
        <w:t xml:space="preserve"> Keras </w:t>
      </w:r>
      <w:r w:rsidRPr="009D2D9E">
        <w:rPr>
          <w:rFonts w:ascii="Times New Roman" w:eastAsia="標楷體" w:hAnsi="Times New Roman"/>
          <w:bCs/>
          <w:sz w:val="28"/>
          <w:szCs w:val="28"/>
        </w:rPr>
        <w:t>高階</w:t>
      </w:r>
      <w:r w:rsidRPr="009D2D9E">
        <w:rPr>
          <w:rFonts w:ascii="Times New Roman" w:eastAsia="標楷體" w:hAnsi="Times New Roman"/>
          <w:bCs/>
          <w:sz w:val="28"/>
          <w:szCs w:val="28"/>
        </w:rPr>
        <w:t xml:space="preserve"> API</w:t>
      </w:r>
      <w:r w:rsidRPr="009D2D9E">
        <w:rPr>
          <w:rFonts w:ascii="Times New Roman" w:eastAsia="標楷體" w:hAnsi="Times New Roman"/>
          <w:bCs/>
          <w:sz w:val="28"/>
          <w:szCs w:val="28"/>
        </w:rPr>
        <w:t>，提供模型定義、訓練與評估一體化接口，同時支援</w:t>
      </w:r>
      <w:r w:rsidRPr="009D2D9E">
        <w:rPr>
          <w:rFonts w:ascii="Times New Roman" w:eastAsia="標楷體" w:hAnsi="Times New Roman"/>
          <w:bCs/>
          <w:sz w:val="28"/>
          <w:szCs w:val="28"/>
        </w:rPr>
        <w:t xml:space="preserve"> Eager Execution </w:t>
      </w:r>
      <w:r w:rsidRPr="009D2D9E">
        <w:rPr>
          <w:rFonts w:ascii="Times New Roman" w:eastAsia="標楷體" w:hAnsi="Times New Roman"/>
          <w:bCs/>
          <w:sz w:val="28"/>
          <w:szCs w:val="28"/>
        </w:rPr>
        <w:t>增強開發靈活性。借助</w:t>
      </w:r>
      <w:r w:rsidRPr="009D2D9E">
        <w:rPr>
          <w:rFonts w:ascii="Times New Roman" w:eastAsia="標楷體" w:hAnsi="Times New Roman"/>
          <w:bCs/>
          <w:sz w:val="28"/>
          <w:szCs w:val="28"/>
        </w:rPr>
        <w:t xml:space="preserve"> tf.data </w:t>
      </w:r>
      <w:r w:rsidRPr="009D2D9E">
        <w:rPr>
          <w:rFonts w:ascii="Times New Roman" w:eastAsia="標楷體" w:hAnsi="Times New Roman"/>
          <w:bCs/>
          <w:sz w:val="28"/>
          <w:szCs w:val="28"/>
        </w:rPr>
        <w:t>可構建高效數據管道，結合混合精度和</w:t>
      </w:r>
      <w:r w:rsidRPr="009D2D9E">
        <w:rPr>
          <w:rFonts w:ascii="Times New Roman" w:eastAsia="標楷體" w:hAnsi="Times New Roman"/>
          <w:bCs/>
          <w:sz w:val="28"/>
          <w:szCs w:val="28"/>
        </w:rPr>
        <w:t xml:space="preserve"> tf.distribute </w:t>
      </w:r>
      <w:r w:rsidRPr="009D2D9E">
        <w:rPr>
          <w:rFonts w:ascii="Times New Roman" w:eastAsia="標楷體" w:hAnsi="Times New Roman"/>
          <w:bCs/>
          <w:sz w:val="28"/>
          <w:szCs w:val="28"/>
        </w:rPr>
        <w:t>分散式策略，實現多</w:t>
      </w:r>
      <w:r w:rsidRPr="009D2D9E">
        <w:rPr>
          <w:rFonts w:ascii="Times New Roman" w:eastAsia="標楷體" w:hAnsi="Times New Roman"/>
          <w:bCs/>
          <w:sz w:val="28"/>
          <w:szCs w:val="28"/>
        </w:rPr>
        <w:t xml:space="preserve"> GPU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TPU </w:t>
      </w:r>
      <w:r w:rsidRPr="009D2D9E">
        <w:rPr>
          <w:rFonts w:ascii="Times New Roman" w:eastAsia="標楷體" w:hAnsi="Times New Roman"/>
          <w:bCs/>
          <w:sz w:val="28"/>
          <w:szCs w:val="28"/>
        </w:rPr>
        <w:t>集群擴展訓練。內建</w:t>
      </w:r>
      <w:r w:rsidRPr="009D2D9E">
        <w:rPr>
          <w:rFonts w:ascii="Times New Roman" w:eastAsia="標楷體" w:hAnsi="Times New Roman"/>
          <w:bCs/>
          <w:sz w:val="28"/>
          <w:szCs w:val="28"/>
        </w:rPr>
        <w:t xml:space="preserve"> TensorBoard </w:t>
      </w:r>
      <w:r w:rsidRPr="009D2D9E">
        <w:rPr>
          <w:rFonts w:ascii="Times New Roman" w:eastAsia="標楷體" w:hAnsi="Times New Roman"/>
          <w:bCs/>
          <w:sz w:val="28"/>
          <w:szCs w:val="28"/>
        </w:rPr>
        <w:t>用於可視化指標、網絡結構及超參數調優；訓練完成後，可導出</w:t>
      </w:r>
      <w:r w:rsidRPr="009D2D9E">
        <w:rPr>
          <w:rFonts w:ascii="Times New Roman" w:eastAsia="標楷體" w:hAnsi="Times New Roman"/>
          <w:bCs/>
          <w:sz w:val="28"/>
          <w:szCs w:val="28"/>
        </w:rPr>
        <w:t xml:space="preserve"> SavedModel</w:t>
      </w:r>
      <w:r w:rsidRPr="009D2D9E">
        <w:rPr>
          <w:rFonts w:ascii="Times New Roman" w:eastAsia="標楷體" w:hAnsi="Times New Roman"/>
          <w:bCs/>
          <w:sz w:val="28"/>
          <w:szCs w:val="28"/>
        </w:rPr>
        <w:t>，並透過</w:t>
      </w:r>
      <w:r w:rsidRPr="009D2D9E">
        <w:rPr>
          <w:rFonts w:ascii="Times New Roman" w:eastAsia="標楷體" w:hAnsi="Times New Roman"/>
          <w:bCs/>
          <w:sz w:val="28"/>
          <w:szCs w:val="28"/>
        </w:rPr>
        <w:t xml:space="preserve"> TensorFlow Lite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TensorFlow.js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TensorFlow Serving </w:t>
      </w:r>
      <w:r w:rsidRPr="009D2D9E">
        <w:rPr>
          <w:rFonts w:ascii="Times New Roman" w:eastAsia="標楷體" w:hAnsi="Times New Roman"/>
          <w:bCs/>
          <w:sz w:val="28"/>
          <w:szCs w:val="28"/>
        </w:rPr>
        <w:t>在行動端、瀏覽器與服務端實現一站式部署。豐富生態與跨平臺支持，使其成為從原型開發到大規模生產部署的理想選擇</w:t>
      </w:r>
      <w:r w:rsidR="00C56EA8" w:rsidRPr="009D2D9E">
        <w:rPr>
          <w:rFonts w:ascii="Times New Roman" w:eastAsia="標楷體" w:hAnsi="Times New Roman" w:hint="eastAsia"/>
          <w:bCs/>
          <w:sz w:val="28"/>
          <w:szCs w:val="28"/>
        </w:rPr>
        <w:t>，如圖</w:t>
      </w:r>
      <w:r w:rsidR="00C56EA8"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326A6F14" w14:textId="77777777" w:rsidR="00D0095D" w:rsidRPr="009D2D9E" w:rsidRDefault="007D51EE" w:rsidP="00D0095D">
      <w:pPr>
        <w:pStyle w:val="af8"/>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3254FC12" w14:textId="7B0137C6" w:rsidR="00A25837" w:rsidRPr="0057159B" w:rsidRDefault="00D0095D" w:rsidP="009772E6">
      <w:pPr>
        <w:pStyle w:val="af8"/>
        <w:spacing w:afterLines="100" w:after="360"/>
        <w:jc w:val="center"/>
        <w:rPr>
          <w:rFonts w:ascii="Times New Roman" w:eastAsia="標楷體" w:hAnsi="Times New Roman"/>
          <w:b/>
          <w:sz w:val="28"/>
          <w:szCs w:val="28"/>
        </w:rPr>
      </w:pPr>
      <w:bookmarkStart w:id="267" w:name="_Toc198631958"/>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2</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TensorFlow</w:t>
      </w:r>
      <w:bookmarkEnd w:id="267"/>
    </w:p>
    <w:p w14:paraId="559957C5" w14:textId="6364BE71" w:rsidR="00D919A6" w:rsidRPr="009D2D9E" w:rsidRDefault="00D0095D" w:rsidP="00272373">
      <w:pPr>
        <w:pStyle w:val="af8"/>
        <w:spacing w:after="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2FF0DF9E" w14:textId="77777777" w:rsidR="00AA2B5B" w:rsidRPr="009D2D9E" w:rsidRDefault="00AA2B5B" w:rsidP="006073BC">
      <w:pPr>
        <w:pStyle w:val="3"/>
        <w:spacing w:beforeLines="100" w:before="360" w:afterLines="50" w:after="180" w:line="240" w:lineRule="auto"/>
        <w:ind w:left="840" w:hangingChars="300" w:hanging="840"/>
        <w:rPr>
          <w:rFonts w:ascii="Times New Roman" w:eastAsia="標楷體" w:hAnsi="Times New Roman"/>
          <w:b w:val="0"/>
          <w:sz w:val="28"/>
          <w:szCs w:val="28"/>
        </w:rPr>
        <w:sectPr w:rsidR="00AA2B5B" w:rsidRPr="009D2D9E" w:rsidSect="00667A81">
          <w:pgSz w:w="11906" w:h="16838"/>
          <w:pgMar w:top="1440" w:right="1800" w:bottom="1440" w:left="1800" w:header="851" w:footer="419" w:gutter="0"/>
          <w:cols w:space="425"/>
          <w:titlePg/>
          <w:docGrid w:type="lines" w:linePitch="360"/>
        </w:sectPr>
      </w:pPr>
    </w:p>
    <w:p w14:paraId="368FFE40" w14:textId="1C2D0EF0" w:rsidR="006073BC" w:rsidRPr="00C476B5" w:rsidRDefault="006073BC" w:rsidP="002C3D0B">
      <w:pPr>
        <w:pStyle w:val="3"/>
        <w:spacing w:afterLines="50" w:after="180" w:line="240" w:lineRule="auto"/>
        <w:ind w:left="961" w:hangingChars="300" w:hanging="961"/>
        <w:rPr>
          <w:rFonts w:ascii="Times New Roman" w:eastAsia="標楷體" w:hAnsi="Times New Roman"/>
          <w:bCs w:val="0"/>
          <w:sz w:val="32"/>
          <w:szCs w:val="32"/>
        </w:rPr>
      </w:pPr>
      <w:bookmarkStart w:id="268" w:name="_Toc198636341"/>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3</w:t>
      </w:r>
      <w:r w:rsidRPr="00C476B5">
        <w:rPr>
          <w:rFonts w:ascii="Times New Roman" w:eastAsia="標楷體" w:hAnsi="Times New Roman" w:hint="eastAsia"/>
          <w:bCs w:val="0"/>
          <w:sz w:val="32"/>
          <w:szCs w:val="32"/>
        </w:rPr>
        <w:t xml:space="preserve"> </w:t>
      </w:r>
      <w:r w:rsidR="00AF2862" w:rsidRPr="00C476B5">
        <w:rPr>
          <w:rFonts w:ascii="Times New Roman" w:eastAsia="標楷體" w:hAnsi="Times New Roman" w:hint="eastAsia"/>
          <w:bCs w:val="0"/>
          <w:sz w:val="32"/>
          <w:szCs w:val="32"/>
        </w:rPr>
        <w:t>Colab</w:t>
      </w:r>
      <w:bookmarkEnd w:id="268"/>
    </w:p>
    <w:p w14:paraId="0C9AC395" w14:textId="4C54BF85" w:rsidR="00A55808" w:rsidRPr="009D2D9E" w:rsidRDefault="00A25837"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Colab</w:t>
      </w:r>
      <w:r w:rsidR="00161959" w:rsidRPr="009D2D9E">
        <w:rPr>
          <w:rFonts w:ascii="Times New Roman" w:eastAsia="標楷體" w:hAnsi="Times New Roman" w:hint="eastAsia"/>
          <w:bCs/>
          <w:sz w:val="28"/>
          <w:szCs w:val="28"/>
        </w:rPr>
        <w:t>，</w:t>
      </w:r>
      <w:r w:rsidR="001E76EA" w:rsidRPr="009D2D9E">
        <w:rPr>
          <w:rFonts w:ascii="Times New Roman" w:eastAsia="標楷體" w:hAnsi="Times New Roman" w:hint="eastAsia"/>
          <w:bCs/>
          <w:sz w:val="28"/>
          <w:szCs w:val="28"/>
        </w:rPr>
        <w:t>全名</w:t>
      </w:r>
      <w:r w:rsidRPr="009D2D9E">
        <w:rPr>
          <w:rFonts w:ascii="Times New Roman" w:eastAsia="標楷體" w:hAnsi="Times New Roman" w:hint="eastAsia"/>
          <w:bCs/>
          <w:sz w:val="28"/>
          <w:szCs w:val="28"/>
        </w:rPr>
        <w:t>Google Colaboratory</w:t>
      </w:r>
      <w:r w:rsidR="001E76EA"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是由</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提供的一款免費且免安裝配置的雲端</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開發環境</w:t>
      </w:r>
      <w:bookmarkStart w:id="269" w:name="_Hlk197978790"/>
      <w:r w:rsidRPr="009D2D9E">
        <w:rPr>
          <w:rFonts w:ascii="Times New Roman" w:eastAsia="標楷體" w:hAnsi="Times New Roman" w:hint="eastAsia"/>
          <w:bCs/>
          <w:sz w:val="28"/>
          <w:szCs w:val="28"/>
        </w:rPr>
        <w:t>，</w:t>
      </w:r>
      <w:bookmarkEnd w:id="269"/>
      <w:r w:rsidRPr="009D2D9E">
        <w:rPr>
          <w:rFonts w:ascii="Times New Roman" w:eastAsia="標楷體" w:hAnsi="Times New Roman" w:hint="eastAsia"/>
          <w:bCs/>
          <w:sz w:val="28"/>
          <w:szCs w:val="28"/>
        </w:rPr>
        <w:t>專為數據科學和機器學習任務而設計。它基於</w:t>
      </w:r>
      <w:r w:rsidRPr="009D2D9E">
        <w:rPr>
          <w:rFonts w:ascii="Times New Roman" w:eastAsia="標楷體" w:hAnsi="Times New Roman" w:hint="eastAsia"/>
          <w:bCs/>
          <w:sz w:val="28"/>
          <w:szCs w:val="28"/>
        </w:rPr>
        <w:t xml:space="preserve"> Jupyter Notebook</w:t>
      </w:r>
      <w:r w:rsidRPr="009D2D9E">
        <w:rPr>
          <w:rFonts w:ascii="Times New Roman" w:eastAsia="標楷體" w:hAnsi="Times New Roman" w:hint="eastAsia"/>
          <w:bCs/>
          <w:sz w:val="28"/>
          <w:szCs w:val="28"/>
        </w:rPr>
        <w:t>，允許用戶在瀏覽器中直接撰寫並執行</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代碼，並預裝了</w:t>
      </w:r>
      <w:r w:rsidRPr="009D2D9E">
        <w:rPr>
          <w:rFonts w:ascii="Times New Roman" w:eastAsia="標楷體" w:hAnsi="Times New Roman" w:hint="eastAsia"/>
          <w:bCs/>
          <w:sz w:val="28"/>
          <w:szCs w:val="28"/>
        </w:rPr>
        <w:t xml:space="preserve"> NumPy</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Pandas</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Matplotlib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Scikit-learn</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TensorFlow</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PyTorch </w:t>
      </w:r>
      <w:r w:rsidRPr="009D2D9E">
        <w:rPr>
          <w:rFonts w:ascii="Times New Roman" w:eastAsia="標楷體" w:hAnsi="Times New Roman" w:hint="eastAsia"/>
          <w:bCs/>
          <w:sz w:val="28"/>
          <w:szCs w:val="28"/>
        </w:rPr>
        <w:t>等主流科學計算與深度學習庫。使用者只需擁有</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帳戶，即可一鍵啟動運算環境，並在「執行階段設定」中選擇</w:t>
      </w:r>
      <w:r w:rsidRPr="009D2D9E">
        <w:rPr>
          <w:rFonts w:ascii="Times New Roman" w:eastAsia="標楷體" w:hAnsi="Times New Roman" w:hint="eastAsia"/>
          <w:bCs/>
          <w:sz w:val="28"/>
          <w:szCs w:val="28"/>
        </w:rPr>
        <w:t xml:space="preserve"> NVIDIA GPU </w:t>
      </w:r>
      <w:r w:rsidRPr="009D2D9E">
        <w:rPr>
          <w:rFonts w:ascii="Times New Roman" w:eastAsia="標楷體" w:hAnsi="Times New Roman" w:hint="eastAsia"/>
          <w:bCs/>
          <w:sz w:val="28"/>
          <w:szCs w:val="28"/>
        </w:rPr>
        <w:t>或</w:t>
      </w:r>
      <w:r w:rsidRPr="009D2D9E">
        <w:rPr>
          <w:rFonts w:ascii="Times New Roman" w:eastAsia="標楷體" w:hAnsi="Times New Roman" w:hint="eastAsia"/>
          <w:bCs/>
          <w:sz w:val="28"/>
          <w:szCs w:val="28"/>
        </w:rPr>
        <w:t xml:space="preserve"> Google TPU </w:t>
      </w:r>
      <w:r w:rsidRPr="009D2D9E">
        <w:rPr>
          <w:rFonts w:ascii="Times New Roman" w:eastAsia="標楷體" w:hAnsi="Times New Roman" w:hint="eastAsia"/>
          <w:bCs/>
          <w:sz w:val="28"/>
          <w:szCs w:val="28"/>
        </w:rPr>
        <w:t>加速器，以滿足各種高性能訓練需求。</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無縫整合了</w:t>
      </w:r>
      <w:r w:rsidRPr="009D2D9E">
        <w:rPr>
          <w:rFonts w:ascii="Times New Roman" w:eastAsia="標楷體" w:hAnsi="Times New Roman" w:hint="eastAsia"/>
          <w:bCs/>
          <w:sz w:val="28"/>
          <w:szCs w:val="28"/>
        </w:rPr>
        <w:t xml:space="preserve"> Google Drive</w:t>
      </w:r>
      <w:r w:rsidRPr="009D2D9E">
        <w:rPr>
          <w:rFonts w:ascii="Times New Roman" w:eastAsia="標楷體" w:hAnsi="Times New Roman" w:hint="eastAsia"/>
          <w:bCs/>
          <w:sz w:val="28"/>
          <w:szCs w:val="28"/>
        </w:rPr>
        <w:t>，讓用戶能方便地讀寫和備份資料集，並支援與</w:t>
      </w:r>
      <w:r w:rsidRPr="009D2D9E">
        <w:rPr>
          <w:rFonts w:ascii="Times New Roman" w:eastAsia="標楷體" w:hAnsi="Times New Roman" w:hint="eastAsia"/>
          <w:bCs/>
          <w:sz w:val="28"/>
          <w:szCs w:val="28"/>
        </w:rPr>
        <w:t xml:space="preserve"> GitHub </w:t>
      </w:r>
      <w:r w:rsidRPr="009D2D9E">
        <w:rPr>
          <w:rFonts w:ascii="Times New Roman" w:eastAsia="標楷體" w:hAnsi="Times New Roman" w:hint="eastAsia"/>
          <w:bCs/>
          <w:sz w:val="28"/>
          <w:szCs w:val="28"/>
        </w:rPr>
        <w:t>的協同操作，以便於版本控制與團隊協作。此外，多人可同時在線編輯同一份</w:t>
      </w:r>
      <w:r w:rsidRPr="009D2D9E">
        <w:rPr>
          <w:rFonts w:ascii="Times New Roman" w:eastAsia="標楷體" w:hAnsi="Times New Roman" w:hint="eastAsia"/>
          <w:bCs/>
          <w:sz w:val="28"/>
          <w:szCs w:val="28"/>
        </w:rPr>
        <w:t xml:space="preserve"> Notebook</w:t>
      </w:r>
      <w:r w:rsidRPr="009D2D9E">
        <w:rPr>
          <w:rFonts w:ascii="Times New Roman" w:eastAsia="標楷體" w:hAnsi="Times New Roman" w:hint="eastAsia"/>
          <w:bCs/>
          <w:sz w:val="28"/>
          <w:szCs w:val="28"/>
        </w:rPr>
        <w:t>，並透過分享連結或導出為</w:t>
      </w:r>
      <w:r w:rsidRPr="009D2D9E">
        <w:rPr>
          <w:rFonts w:ascii="Times New Roman" w:eastAsia="標楷體" w:hAnsi="Times New Roman" w:hint="eastAsia"/>
          <w:bCs/>
          <w:sz w:val="28"/>
          <w:szCs w:val="28"/>
        </w:rPr>
        <w:t xml:space="preserve"> .ipynb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HTML</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PDF </w:t>
      </w:r>
      <w:r w:rsidRPr="009D2D9E">
        <w:rPr>
          <w:rFonts w:ascii="Times New Roman" w:eastAsia="標楷體" w:hAnsi="Times New Roman" w:hint="eastAsia"/>
          <w:bCs/>
          <w:sz w:val="28"/>
          <w:szCs w:val="28"/>
        </w:rPr>
        <w:t>等格式，輕鬆分發研究成果或教學內容。由於免除了本地環境配置的複雜性並提供了強大的雲端計算資源，</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成為初學者快速入門以及專業人士進行原型驗證和模型部署的首選平臺</w:t>
      </w:r>
      <w:r w:rsidR="003B3E19" w:rsidRPr="009D2D9E">
        <w:rPr>
          <w:rFonts w:ascii="Times New Roman" w:eastAsia="標楷體" w:hAnsi="Times New Roman" w:hint="eastAsia"/>
          <w:bCs/>
          <w:sz w:val="28"/>
          <w:szCs w:val="28"/>
        </w:rPr>
        <w:t>，如圖</w:t>
      </w:r>
      <w:r w:rsidR="003B3E19"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3</w:t>
      </w:r>
      <w:r w:rsidRPr="009D2D9E">
        <w:rPr>
          <w:rFonts w:ascii="Times New Roman" w:eastAsia="標楷體" w:hAnsi="Times New Roman" w:hint="eastAsia"/>
          <w:bCs/>
          <w:sz w:val="28"/>
          <w:szCs w:val="28"/>
        </w:rPr>
        <w:t>。</w:t>
      </w:r>
    </w:p>
    <w:p w14:paraId="0754FD70" w14:textId="77777777" w:rsidR="00A55808" w:rsidRPr="009D2D9E" w:rsidRDefault="00A55808" w:rsidP="00161959">
      <w:pPr>
        <w:spacing w:after="120" w:line="480" w:lineRule="exact"/>
        <w:ind w:left="600" w:firstLineChars="200" w:firstLine="560"/>
        <w:jc w:val="both"/>
        <w:rPr>
          <w:rFonts w:ascii="Times New Roman" w:eastAsia="標楷體" w:hAnsi="Times New Roman"/>
          <w:bCs/>
          <w:sz w:val="28"/>
          <w:szCs w:val="28"/>
        </w:rPr>
      </w:pPr>
    </w:p>
    <w:p w14:paraId="16F36E5B" w14:textId="77777777" w:rsidR="00D0095D" w:rsidRPr="009D2D9E" w:rsidRDefault="00272373" w:rsidP="00D0095D">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43D1CBA" wp14:editId="55D9DE85">
            <wp:extent cx="3797935" cy="2139950"/>
            <wp:effectExtent l="0" t="0" r="0" b="0"/>
            <wp:docPr id="11347399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7935" cy="2139950"/>
                    </a:xfrm>
                    <a:prstGeom prst="rect">
                      <a:avLst/>
                    </a:prstGeom>
                    <a:noFill/>
                  </pic:spPr>
                </pic:pic>
              </a:graphicData>
            </a:graphic>
          </wp:inline>
        </w:drawing>
      </w:r>
    </w:p>
    <w:p w14:paraId="7D432F60" w14:textId="4DF93588" w:rsidR="00867BB3" w:rsidRPr="0057159B" w:rsidRDefault="00D0095D" w:rsidP="009772E6">
      <w:pPr>
        <w:pStyle w:val="af8"/>
        <w:spacing w:afterLines="100" w:after="360"/>
        <w:jc w:val="center"/>
        <w:rPr>
          <w:rFonts w:ascii="Times New Roman" w:eastAsia="標楷體" w:hAnsi="Times New Roman"/>
          <w:b/>
          <w:sz w:val="28"/>
          <w:szCs w:val="28"/>
        </w:rPr>
      </w:pPr>
      <w:bookmarkStart w:id="270" w:name="_Toc198631959"/>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3</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Colab</w:t>
      </w:r>
      <w:bookmarkEnd w:id="270"/>
    </w:p>
    <w:p w14:paraId="1D871B1A" w14:textId="5D222444" w:rsidR="009772E6" w:rsidRPr="009D2D9E" w:rsidRDefault="00D0095D" w:rsidP="009772E6">
      <w:pPr>
        <w:pStyle w:val="af8"/>
        <w:spacing w:after="360"/>
        <w:ind w:left="600" w:firstLine="561"/>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6D8552D1" w14:textId="3049759B" w:rsidR="00D0095D" w:rsidRDefault="007D51EE" w:rsidP="00B84527">
      <w:pPr>
        <w:pStyle w:val="2"/>
        <w:spacing w:beforeLines="100" w:before="360" w:afterLines="50" w:after="180" w:line="240" w:lineRule="auto"/>
        <w:ind w:left="721" w:hangingChars="200" w:hanging="721"/>
        <w:jc w:val="both"/>
        <w:rPr>
          <w:rFonts w:ascii="Times New Roman" w:eastAsia="標楷體" w:hAnsi="Times New Roman"/>
          <w:bCs w:val="0"/>
          <w:sz w:val="36"/>
          <w:szCs w:val="36"/>
        </w:rPr>
      </w:pPr>
      <w:bookmarkStart w:id="271" w:name="_Toc198636342"/>
      <w:r w:rsidRPr="00C476B5">
        <w:rPr>
          <w:rFonts w:ascii="Times New Roman" w:eastAsia="標楷體" w:hAnsi="Times New Roman" w:cs="Times New Roman" w:hint="eastAsia"/>
          <w:bCs w:val="0"/>
          <w:sz w:val="36"/>
          <w:szCs w:val="36"/>
        </w:rPr>
        <w:lastRenderedPageBreak/>
        <w:t>A.</w:t>
      </w:r>
      <w:r w:rsidRPr="00C476B5">
        <w:rPr>
          <w:rFonts w:ascii="Times New Roman" w:eastAsia="標楷體" w:hAnsi="Times New Roman" w:cs="Times New Roman"/>
          <w:bCs w:val="0"/>
          <w:sz w:val="36"/>
          <w:szCs w:val="36"/>
        </w:rPr>
        <w:t>2</w:t>
      </w:r>
      <w:r w:rsidRPr="00C476B5">
        <w:rPr>
          <w:rFonts w:ascii="Times New Roman" w:eastAsia="標楷體" w:hAnsi="Times New Roman" w:cs="Times New Roman" w:hint="eastAsia"/>
          <w:bCs w:val="0"/>
          <w:sz w:val="36"/>
          <w:szCs w:val="36"/>
        </w:rPr>
        <w:t xml:space="preserve"> </w:t>
      </w:r>
      <w:r w:rsidR="00971B74" w:rsidRPr="00C476B5">
        <w:rPr>
          <w:rFonts w:ascii="Times New Roman" w:eastAsia="標楷體" w:hAnsi="Times New Roman" w:hint="eastAsia"/>
          <w:bCs w:val="0"/>
          <w:sz w:val="36"/>
          <w:szCs w:val="36"/>
        </w:rPr>
        <w:t>影像辨識電腦硬體</w:t>
      </w:r>
      <w:bookmarkEnd w:id="271"/>
    </w:p>
    <w:p w14:paraId="5786539D" w14:textId="51065615" w:rsidR="0068499A" w:rsidRPr="00400635" w:rsidRDefault="0068499A" w:rsidP="00400635">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bCs/>
          <w:sz w:val="28"/>
          <w:szCs w:val="28"/>
        </w:rPr>
        <w:tab/>
      </w:r>
      <w:r w:rsidRPr="00400635">
        <w:rPr>
          <w:rFonts w:ascii="Times New Roman" w:eastAsia="標楷體" w:hAnsi="Times New Roman" w:hint="eastAsia"/>
          <w:bCs/>
          <w:sz w:val="28"/>
          <w:szCs w:val="28"/>
        </w:rPr>
        <w:t>影像辨識電腦硬體說明如表</w:t>
      </w:r>
      <w:r w:rsidRPr="00400635">
        <w:rPr>
          <w:rFonts w:ascii="Times New Roman" w:eastAsia="標楷體" w:hAnsi="Times New Roman" w:hint="eastAsia"/>
          <w:bCs/>
          <w:sz w:val="28"/>
          <w:szCs w:val="28"/>
        </w:rPr>
        <w:t>A.1</w:t>
      </w:r>
      <w:r w:rsidRPr="00400635">
        <w:rPr>
          <w:rFonts w:ascii="Times New Roman" w:eastAsia="標楷體" w:hAnsi="Times New Roman" w:hint="eastAsia"/>
          <w:bCs/>
          <w:sz w:val="28"/>
          <w:szCs w:val="28"/>
        </w:rPr>
        <w:t>。</w:t>
      </w:r>
    </w:p>
    <w:p w14:paraId="0DBD8AA7" w14:textId="707A193F" w:rsidR="00D0095D" w:rsidRPr="0057159B" w:rsidRDefault="00D0095D" w:rsidP="00F9037A">
      <w:pPr>
        <w:pStyle w:val="af8"/>
        <w:spacing w:beforeLines="100" w:before="360"/>
        <w:jc w:val="center"/>
        <w:rPr>
          <w:rFonts w:ascii="Times New Roman" w:eastAsia="標楷體" w:hAnsi="Times New Roman"/>
          <w:b/>
          <w:sz w:val="28"/>
          <w:szCs w:val="28"/>
        </w:rPr>
      </w:pPr>
      <w:bookmarkStart w:id="272" w:name="_Toc198510792"/>
      <w:bookmarkStart w:id="273" w:name="_Toc198610552"/>
      <w:r w:rsidRPr="0057159B">
        <w:rPr>
          <w:rFonts w:ascii="Times New Roman" w:eastAsia="標楷體" w:hAnsi="Times New Roman" w:hint="eastAsia"/>
          <w:b/>
          <w:sz w:val="28"/>
          <w:szCs w:val="28"/>
        </w:rPr>
        <w:t>表</w:t>
      </w:r>
      <w:r w:rsidRPr="0057159B">
        <w:rPr>
          <w:rFonts w:ascii="Times New Roman" w:eastAsia="標楷體" w:hAnsi="Times New Roman" w:hint="eastAsia"/>
          <w:b/>
          <w:sz w:val="28"/>
          <w:szCs w:val="28"/>
        </w:rPr>
        <w:t xml:space="preserve"> A. </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表</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hint="eastAsia"/>
          <w:b/>
          <w:sz w:val="28"/>
          <w:szCs w:val="28"/>
        </w:rPr>
        <w:t>影像辨識電腦</w:t>
      </w:r>
      <w:bookmarkEnd w:id="272"/>
      <w:bookmarkEnd w:id="273"/>
    </w:p>
    <w:tbl>
      <w:tblPr>
        <w:tblStyle w:val="af0"/>
        <w:tblW w:w="5000" w:type="pct"/>
        <w:jc w:val="center"/>
        <w:tblLook w:val="04A0" w:firstRow="1" w:lastRow="0" w:firstColumn="1" w:lastColumn="0" w:noHBand="0" w:noVBand="1"/>
      </w:tblPr>
      <w:tblGrid>
        <w:gridCol w:w="2349"/>
        <w:gridCol w:w="5947"/>
      </w:tblGrid>
      <w:tr w:rsidR="007D51EE" w:rsidRPr="009D2D9E" w14:paraId="0C0A3453" w14:textId="77777777" w:rsidTr="00225FF0">
        <w:trPr>
          <w:trHeight w:val="671"/>
          <w:jc w:val="center"/>
        </w:trPr>
        <w:tc>
          <w:tcPr>
            <w:tcW w:w="1416" w:type="pct"/>
            <w:vAlign w:val="center"/>
          </w:tcPr>
          <w:p w14:paraId="29B09399"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作業系統</w:t>
            </w:r>
          </w:p>
        </w:tc>
        <w:tc>
          <w:tcPr>
            <w:tcW w:w="3584" w:type="pct"/>
            <w:vAlign w:val="center"/>
          </w:tcPr>
          <w:p w14:paraId="761B2FEB"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9D2D9E">
              <w:rPr>
                <w:rFonts w:ascii="Times New Roman" w:eastAsia="標楷體" w:hAnsi="Times New Roman"/>
                <w:bCs/>
                <w:sz w:val="28"/>
                <w:szCs w:val="28"/>
              </w:rPr>
              <w:t xml:space="preserve"> </w:t>
            </w:r>
            <w:r w:rsidRPr="009D2D9E">
              <w:rPr>
                <w:rFonts w:ascii="Times New Roman" w:eastAsia="標楷體" w:hAnsi="Times New Roman" w:hint="eastAsia"/>
                <w:bCs/>
                <w:sz w:val="28"/>
                <w:szCs w:val="28"/>
              </w:rPr>
              <w:t>家用</w:t>
            </w:r>
            <w:r w:rsidRPr="009D2D9E">
              <w:rPr>
                <w:rFonts w:ascii="Times New Roman" w:eastAsia="標楷體" w:hAnsi="Times New Roman"/>
                <w:bCs/>
                <w:sz w:val="28"/>
                <w:szCs w:val="28"/>
              </w:rPr>
              <w:t>版</w:t>
            </w:r>
          </w:p>
        </w:tc>
      </w:tr>
      <w:tr w:rsidR="007D51EE" w:rsidRPr="009D2D9E" w14:paraId="00D0502F" w14:textId="77777777" w:rsidTr="00225FF0">
        <w:trPr>
          <w:trHeight w:val="671"/>
          <w:jc w:val="center"/>
        </w:trPr>
        <w:tc>
          <w:tcPr>
            <w:tcW w:w="1416" w:type="pct"/>
            <w:vAlign w:val="center"/>
          </w:tcPr>
          <w:p w14:paraId="7E8601A1"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處理器</w:t>
            </w:r>
          </w:p>
        </w:tc>
        <w:tc>
          <w:tcPr>
            <w:tcW w:w="3584" w:type="pct"/>
            <w:vAlign w:val="center"/>
          </w:tcPr>
          <w:p w14:paraId="75F98781" w14:textId="5ABDE8C1"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Intel</w:t>
            </w:r>
            <w:r w:rsidR="00011534"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00011534"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00802140"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00D8038C"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7D51EE" w:rsidRPr="009D2D9E" w14:paraId="52636E4D" w14:textId="77777777" w:rsidTr="00225FF0">
        <w:trPr>
          <w:trHeight w:val="671"/>
          <w:jc w:val="center"/>
        </w:trPr>
        <w:tc>
          <w:tcPr>
            <w:tcW w:w="1416" w:type="pct"/>
            <w:vAlign w:val="center"/>
          </w:tcPr>
          <w:p w14:paraId="52A0D95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晶片組型號</w:t>
            </w:r>
          </w:p>
        </w:tc>
        <w:tc>
          <w:tcPr>
            <w:tcW w:w="3584" w:type="pct"/>
            <w:vAlign w:val="center"/>
          </w:tcPr>
          <w:p w14:paraId="7FBEB645" w14:textId="6A1EAB2A" w:rsidR="007D51EE" w:rsidRPr="009D2D9E" w:rsidRDefault="00D457C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Intel HM</w:t>
            </w:r>
            <w:r w:rsidR="00CD6E09" w:rsidRPr="009D2D9E">
              <w:rPr>
                <w:rFonts w:ascii="Times New Roman" w:eastAsia="標楷體" w:hAnsi="Times New Roman" w:hint="eastAsia"/>
                <w:bCs/>
                <w:sz w:val="28"/>
                <w:szCs w:val="28"/>
              </w:rPr>
              <w:t>670 PCH</w:t>
            </w:r>
          </w:p>
        </w:tc>
      </w:tr>
      <w:tr w:rsidR="007D51EE" w:rsidRPr="009D2D9E" w14:paraId="336F1EDF" w14:textId="77777777" w:rsidTr="00225FF0">
        <w:trPr>
          <w:trHeight w:val="671"/>
          <w:jc w:val="center"/>
        </w:trPr>
        <w:tc>
          <w:tcPr>
            <w:tcW w:w="1416" w:type="pct"/>
            <w:vAlign w:val="center"/>
          </w:tcPr>
          <w:p w14:paraId="4B8B55EA"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標準記憶體</w:t>
            </w:r>
          </w:p>
        </w:tc>
        <w:tc>
          <w:tcPr>
            <w:tcW w:w="3584" w:type="pct"/>
            <w:vAlign w:val="center"/>
          </w:tcPr>
          <w:p w14:paraId="3B6BD8F6" w14:textId="0F54C050"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16</w:t>
            </w:r>
            <w:r w:rsidRPr="009D2D9E">
              <w:rPr>
                <w:rFonts w:ascii="Times New Roman" w:eastAsia="標楷體" w:hAnsi="Times New Roman"/>
                <w:bCs/>
                <w:sz w:val="28"/>
                <w:szCs w:val="28"/>
              </w:rPr>
              <w:t>GB</w:t>
            </w:r>
          </w:p>
        </w:tc>
      </w:tr>
      <w:tr w:rsidR="007D51EE" w:rsidRPr="009D2D9E" w14:paraId="49ED436F" w14:textId="77777777" w:rsidTr="00225FF0">
        <w:trPr>
          <w:trHeight w:val="671"/>
          <w:jc w:val="center"/>
        </w:trPr>
        <w:tc>
          <w:tcPr>
            <w:tcW w:w="1416" w:type="pct"/>
            <w:vAlign w:val="center"/>
          </w:tcPr>
          <w:p w14:paraId="4900321E"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記憶體</w:t>
            </w:r>
          </w:p>
        </w:tc>
        <w:tc>
          <w:tcPr>
            <w:tcW w:w="3584" w:type="pct"/>
            <w:vAlign w:val="center"/>
          </w:tcPr>
          <w:p w14:paraId="278F9253" w14:textId="6BE5CBC7" w:rsidR="007D51EE" w:rsidRPr="009D2D9E" w:rsidRDefault="0035294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DDR5</w:t>
            </w:r>
            <w:r w:rsidR="00286BC9" w:rsidRPr="009D2D9E">
              <w:rPr>
                <w:rFonts w:ascii="Times New Roman" w:eastAsia="標楷體" w:hAnsi="Times New Roman" w:hint="eastAsia"/>
                <w:bCs/>
                <w:sz w:val="28"/>
                <w:szCs w:val="28"/>
              </w:rPr>
              <w:t>-4800</w:t>
            </w:r>
          </w:p>
        </w:tc>
      </w:tr>
      <w:tr w:rsidR="007D51EE" w:rsidRPr="009D2D9E" w14:paraId="7AE712BF" w14:textId="77777777" w:rsidTr="00225FF0">
        <w:trPr>
          <w:trHeight w:val="671"/>
          <w:jc w:val="center"/>
        </w:trPr>
        <w:tc>
          <w:tcPr>
            <w:tcW w:w="1416" w:type="pct"/>
            <w:vAlign w:val="center"/>
          </w:tcPr>
          <w:p w14:paraId="2E40C58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外部顯卡</w:t>
            </w:r>
          </w:p>
        </w:tc>
        <w:tc>
          <w:tcPr>
            <w:tcW w:w="3584" w:type="pct"/>
            <w:vAlign w:val="center"/>
          </w:tcPr>
          <w:p w14:paraId="05E69B79" w14:textId="77777777" w:rsidR="007D51EE" w:rsidRPr="009D2D9E" w:rsidRDefault="007D51EE" w:rsidP="00D0095D">
            <w:pPr>
              <w:keepNext/>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bl>
    <w:p w14:paraId="504F66E7" w14:textId="3864B73E" w:rsidR="008A134E" w:rsidRPr="009D2D9E" w:rsidRDefault="008A134E" w:rsidP="00D0095D">
      <w:pPr>
        <w:pStyle w:val="af8"/>
        <w:jc w:val="center"/>
        <w:rPr>
          <w:rFonts w:ascii="Times New Roman" w:eastAsia="標楷體" w:hAnsi="Times New Roman"/>
          <w:bCs/>
          <w:sz w:val="28"/>
          <w:szCs w:val="28"/>
        </w:rPr>
      </w:pPr>
    </w:p>
    <w:sectPr w:rsidR="008A134E" w:rsidRPr="009D2D9E" w:rsidSect="00A748CB">
      <w:pgSz w:w="11906" w:h="16838"/>
      <w:pgMar w:top="1440" w:right="1800" w:bottom="1440" w:left="1800" w:header="851" w:footer="419" w:gutter="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8" w:author="A1250381" w:date="2017-05-19T17:56:00Z" w:initials="A">
    <w:p w14:paraId="6381AA5C" w14:textId="77777777" w:rsidR="00826E2D" w:rsidRDefault="00826E2D" w:rsidP="00826E2D">
      <w:pPr>
        <w:pStyle w:val="af1"/>
      </w:pPr>
      <w:r>
        <w:rPr>
          <w:rStyle w:val="af3"/>
        </w:rPr>
        <w:annotationRef/>
      </w:r>
      <w:r>
        <w:rPr>
          <w:rStyle w:val="af3"/>
        </w:rPr>
        <w:annotationRef/>
      </w:r>
      <w:r>
        <w:rPr>
          <w:rStyle w:val="af3"/>
          <w:rFonts w:hint="eastAsia"/>
        </w:rPr>
        <w:t>表</w:t>
      </w:r>
      <w:r>
        <w:rPr>
          <w:rStyle w:val="af3"/>
          <w:rFonts w:hint="eastAsia"/>
        </w:rPr>
        <w:t xml:space="preserve"> </w:t>
      </w:r>
      <w:r>
        <w:rPr>
          <w:rStyle w:val="af3"/>
          <w:rFonts w:hint="eastAsia"/>
        </w:rPr>
        <w:t>待續</w:t>
      </w:r>
    </w:p>
    <w:p w14:paraId="00716617" w14:textId="77777777" w:rsidR="00826E2D" w:rsidRDefault="00826E2D" w:rsidP="00826E2D">
      <w:pPr>
        <w:pStyle w:val="af1"/>
        <w:spacing w:after="240"/>
      </w:pP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Fonts w:hint="eastAsia"/>
        </w:rPr>
        <w:t>段落</w:t>
      </w:r>
      <w:r>
        <w:rPr>
          <w:rFonts w:hint="eastAsia"/>
        </w:rPr>
        <w:t xml:space="preserve">: </w:t>
      </w:r>
    </w:p>
    <w:p w14:paraId="19662B97" w14:textId="77777777" w:rsidR="00826E2D" w:rsidRDefault="00826E2D" w:rsidP="00826E2D">
      <w:pPr>
        <w:pStyle w:val="af1"/>
        <w:spacing w:after="240"/>
      </w:pPr>
      <w:r>
        <w:rPr>
          <w:rFonts w:hint="eastAsia"/>
        </w:rPr>
        <w:t xml:space="preserve">    </w:t>
      </w:r>
      <w:r>
        <w:rPr>
          <w:rFonts w:hint="eastAsia"/>
        </w:rPr>
        <w:t>對齊方式</w:t>
      </w:r>
      <w:r>
        <w:rPr>
          <w:rFonts w:hint="eastAsia"/>
        </w:rPr>
        <w:t xml:space="preserve">: </w:t>
      </w:r>
    </w:p>
    <w:p w14:paraId="7FA31246" w14:textId="77777777" w:rsidR="00826E2D" w:rsidRDefault="00826E2D" w:rsidP="00826E2D">
      <w:pPr>
        <w:pStyle w:val="af1"/>
        <w:spacing w:after="240"/>
      </w:pPr>
      <w:r>
        <w:rPr>
          <w:rFonts w:hint="eastAsia"/>
        </w:rPr>
        <w:t xml:space="preserve">        </w:t>
      </w:r>
      <w:r>
        <w:rPr>
          <w:rFonts w:hint="eastAsia"/>
        </w:rPr>
        <w:t>靠右對齊</w:t>
      </w:r>
      <w:r>
        <w:rPr>
          <w:rFonts w:hint="eastAsia"/>
        </w:rPr>
        <w:t xml:space="preserve"> </w:t>
      </w:r>
    </w:p>
    <w:p w14:paraId="2E010BA4" w14:textId="77777777" w:rsidR="00826E2D" w:rsidRDefault="00826E2D" w:rsidP="00826E2D">
      <w:pPr>
        <w:pStyle w:val="af1"/>
        <w:spacing w:after="240"/>
      </w:pPr>
      <w:r>
        <w:rPr>
          <w:rFonts w:hint="eastAsia"/>
        </w:rPr>
        <w:t xml:space="preserve">    </w:t>
      </w:r>
      <w:r>
        <w:rPr>
          <w:rFonts w:hint="eastAsia"/>
        </w:rPr>
        <w:t>縮排</w:t>
      </w:r>
      <w:r>
        <w:rPr>
          <w:rFonts w:hint="eastAsia"/>
        </w:rPr>
        <w:t xml:space="preserve">: </w:t>
      </w:r>
    </w:p>
    <w:p w14:paraId="79286CB7"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EDF9607" w14:textId="77777777" w:rsidR="00826E2D" w:rsidRDefault="00826E2D" w:rsidP="00826E2D">
      <w:pPr>
        <w:pStyle w:val="af1"/>
        <w:spacing w:after="240"/>
      </w:pPr>
      <w:r>
        <w:rPr>
          <w:rFonts w:hint="eastAsia"/>
        </w:rPr>
        <w:t xml:space="preserve">    </w:t>
      </w:r>
      <w:r>
        <w:rPr>
          <w:rFonts w:hint="eastAsia"/>
        </w:rPr>
        <w:t>段落間距</w:t>
      </w:r>
      <w:r>
        <w:rPr>
          <w:rFonts w:hint="eastAsia"/>
        </w:rPr>
        <w:t>:</w:t>
      </w:r>
    </w:p>
    <w:p w14:paraId="028B539A" w14:textId="77777777" w:rsidR="00826E2D" w:rsidRDefault="00826E2D" w:rsidP="00826E2D">
      <w:pPr>
        <w:pStyle w:val="af1"/>
        <w:spacing w:after="24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3612F23E"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文件格線，貼齊格線</w:t>
      </w:r>
    </w:p>
    <w:p w14:paraId="0FE41051" w14:textId="77777777" w:rsidR="00826E2D" w:rsidRDefault="00826E2D" w:rsidP="00826E2D">
      <w:pPr>
        <w:pStyle w:val="af1"/>
        <w:spacing w:after="240"/>
      </w:pPr>
      <w:r>
        <w:rPr>
          <w:rFonts w:hint="eastAsia"/>
        </w:rPr>
        <w:t>字型</w:t>
      </w:r>
      <w:r>
        <w:rPr>
          <w:rFonts w:hint="eastAsia"/>
        </w:rPr>
        <w:t xml:space="preserve">: </w:t>
      </w:r>
    </w:p>
    <w:p w14:paraId="3B52AB19" w14:textId="77777777" w:rsidR="00826E2D" w:rsidRDefault="00826E2D" w:rsidP="00826E2D">
      <w:pPr>
        <w:pStyle w:val="af1"/>
        <w:spacing w:after="240"/>
      </w:pPr>
      <w:r>
        <w:rPr>
          <w:rFonts w:hint="eastAsia"/>
        </w:rPr>
        <w:t xml:space="preserve">    </w:t>
      </w:r>
      <w:r>
        <w:rPr>
          <w:rFonts w:hint="eastAsia"/>
        </w:rPr>
        <w:t>中文字型</w:t>
      </w:r>
      <w:r>
        <w:rPr>
          <w:rFonts w:hint="eastAsia"/>
        </w:rPr>
        <w:t xml:space="preserve">: </w:t>
      </w:r>
      <w:r>
        <w:rPr>
          <w:rFonts w:hint="eastAsia"/>
        </w:rPr>
        <w:t>標楷體</w:t>
      </w:r>
    </w:p>
    <w:p w14:paraId="6D7AB658" w14:textId="77777777" w:rsidR="00826E2D" w:rsidRDefault="00826E2D" w:rsidP="00826E2D">
      <w:pPr>
        <w:pStyle w:val="af1"/>
        <w:spacing w:after="240"/>
      </w:pPr>
      <w:r>
        <w:rPr>
          <w:rFonts w:hint="eastAsia"/>
        </w:rPr>
        <w:t xml:space="preserve">    </w:t>
      </w:r>
      <w:r>
        <w:rPr>
          <w:rFonts w:hint="eastAsia"/>
        </w:rPr>
        <w:t>字型</w:t>
      </w:r>
      <w:r>
        <w:rPr>
          <w:rFonts w:hint="eastAsia"/>
        </w:rPr>
        <w:t xml:space="preserve">:  </w:t>
      </w:r>
      <w:r w:rsidRPr="001568EB">
        <w:t>Times New Roman</w:t>
      </w:r>
    </w:p>
    <w:p w14:paraId="17B24D20" w14:textId="77777777" w:rsidR="00826E2D" w:rsidRDefault="00826E2D" w:rsidP="00826E2D">
      <w:pPr>
        <w:pStyle w:val="af1"/>
        <w:spacing w:after="240"/>
      </w:pPr>
      <w:r>
        <w:rPr>
          <w:rFonts w:hint="eastAsia"/>
        </w:rPr>
        <w:t xml:space="preserve">    </w:t>
      </w:r>
      <w:r>
        <w:rPr>
          <w:rFonts w:hint="eastAsia"/>
        </w:rPr>
        <w:t>字型樣式</w:t>
      </w:r>
      <w:r>
        <w:rPr>
          <w:rFonts w:hint="eastAsia"/>
        </w:rPr>
        <w:t xml:space="preserve">: </w:t>
      </w:r>
      <w:r>
        <w:rPr>
          <w:rFonts w:hint="eastAsia"/>
        </w:rPr>
        <w:t>標準</w:t>
      </w:r>
    </w:p>
    <w:p w14:paraId="2E45818B" w14:textId="77777777" w:rsidR="00826E2D" w:rsidRDefault="00826E2D" w:rsidP="00826E2D">
      <w:pPr>
        <w:pStyle w:val="af1"/>
        <w:spacing w:after="240"/>
      </w:pPr>
      <w:r>
        <w:t xml:space="preserve">    </w:t>
      </w:r>
      <w:r>
        <w:rPr>
          <w:rFonts w:hint="eastAsia"/>
        </w:rPr>
        <w:t>大小</w:t>
      </w:r>
      <w:r>
        <w:rPr>
          <w:rFonts w:hint="eastAsia"/>
        </w:rPr>
        <w:t>: 14</w:t>
      </w:r>
    </w:p>
    <w:p w14:paraId="3B877ED3" w14:textId="77777777" w:rsidR="00826E2D" w:rsidRDefault="00826E2D" w:rsidP="00826E2D">
      <w:pPr>
        <w:pStyle w:val="af1"/>
      </w:pPr>
    </w:p>
    <w:p w14:paraId="58192983" w14:textId="77777777" w:rsidR="00826E2D" w:rsidRDefault="00826E2D" w:rsidP="00826E2D">
      <w:pPr>
        <w:pStyle w:val="af1"/>
      </w:pPr>
    </w:p>
    <w:p w14:paraId="585A5DA8" w14:textId="77777777" w:rsidR="00826E2D" w:rsidRDefault="00826E2D" w:rsidP="00826E2D">
      <w:pPr>
        <w:pStyle w:val="af1"/>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5A5D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5A5DA8" w16cid:durableId="4937D8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936D" w14:textId="77777777" w:rsidR="008177D3" w:rsidRDefault="008177D3" w:rsidP="00F60EC1">
      <w:pPr>
        <w:spacing w:after="240"/>
        <w:ind w:left="600" w:firstLine="480"/>
      </w:pPr>
      <w:r>
        <w:separator/>
      </w:r>
    </w:p>
  </w:endnote>
  <w:endnote w:type="continuationSeparator" w:id="0">
    <w:p w14:paraId="5FDAAFA3" w14:textId="77777777" w:rsidR="008177D3" w:rsidRDefault="008177D3" w:rsidP="00F60EC1">
      <w:pPr>
        <w:spacing w:after="240"/>
        <w:ind w:left="600" w:firstLine="480"/>
      </w:pPr>
      <w:r>
        <w:continuationSeparator/>
      </w:r>
    </w:p>
  </w:endnote>
  <w:endnote w:type="continuationNotice" w:id="1">
    <w:p w14:paraId="48E7474A" w14:textId="77777777" w:rsidR="008177D3" w:rsidRDefault="008177D3">
      <w:pPr>
        <w:spacing w:after="240"/>
        <w:ind w:left="60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STKaiti">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b"/>
      <w:spacing w:after="240"/>
      <w:ind w:left="60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695174"/>
      <w:docPartObj>
        <w:docPartGallery w:val="Page Numbers (Bottom of Page)"/>
        <w:docPartUnique/>
      </w:docPartObj>
    </w:sdtPr>
    <w:sdtEndPr/>
    <w:sdtContent>
      <w:p w14:paraId="020F5F6C" w14:textId="5A5526E5" w:rsidR="00667A81" w:rsidRDefault="00667A81">
        <w:pPr>
          <w:pStyle w:val="ab"/>
          <w:spacing w:after="240"/>
          <w:jc w:val="center"/>
        </w:pPr>
        <w:r w:rsidRPr="004D393D">
          <w:rPr>
            <w:rFonts w:ascii="Times New Roman" w:hAnsi="Times New Roman" w:cs="Times New Roman"/>
            <w:sz w:val="24"/>
            <w:szCs w:val="24"/>
          </w:rPr>
          <w:fldChar w:fldCharType="begin"/>
        </w:r>
        <w:r w:rsidRPr="004D393D">
          <w:rPr>
            <w:rFonts w:ascii="Times New Roman" w:hAnsi="Times New Roman" w:cs="Times New Roman"/>
            <w:sz w:val="24"/>
            <w:szCs w:val="24"/>
          </w:rPr>
          <w:instrText>PAGE   \* MERGEFORMAT</w:instrText>
        </w:r>
        <w:r w:rsidRPr="004D393D">
          <w:rPr>
            <w:rFonts w:ascii="Times New Roman" w:hAnsi="Times New Roman" w:cs="Times New Roman"/>
            <w:sz w:val="24"/>
            <w:szCs w:val="24"/>
          </w:rPr>
          <w:fldChar w:fldCharType="separate"/>
        </w:r>
        <w:r w:rsidRPr="004D393D">
          <w:rPr>
            <w:rFonts w:ascii="Times New Roman" w:hAnsi="Times New Roman" w:cs="Times New Roman"/>
            <w:sz w:val="24"/>
            <w:szCs w:val="24"/>
            <w:lang w:val="zh-TW"/>
          </w:rPr>
          <w:t>2</w:t>
        </w:r>
        <w:r w:rsidRPr="004D393D">
          <w:rPr>
            <w:rFonts w:ascii="Times New Roman" w:hAnsi="Times New Roman" w:cs="Times New Roman"/>
            <w:sz w:val="24"/>
            <w:szCs w:val="24"/>
          </w:rPr>
          <w:fldChar w:fldCharType="end"/>
        </w:r>
      </w:p>
    </w:sdtContent>
  </w:sdt>
  <w:p w14:paraId="6882C957" w14:textId="0B241391" w:rsidR="004509DD" w:rsidRPr="0027182D" w:rsidRDefault="004509DD" w:rsidP="00C91760">
    <w:pPr>
      <w:pStyle w:val="ab"/>
      <w:tabs>
        <w:tab w:val="left" w:pos="2148"/>
      </w:tabs>
      <w:spacing w:after="240"/>
      <w:ind w:left="600" w:firstLine="400"/>
      <w:rPr>
        <w:lang w:val="zh-T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rsidP="009500B7">
    <w:pPr>
      <w:pStyle w:val="ab"/>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441461"/>
      <w:docPartObj>
        <w:docPartGallery w:val="Page Numbers (Bottom of Page)"/>
        <w:docPartUnique/>
      </w:docPartObj>
    </w:sdtPr>
    <w:sdtEndPr>
      <w:rPr>
        <w:rFonts w:ascii="Times New Roman" w:hAnsi="Times New Roman" w:cs="Times New Roman"/>
        <w:sz w:val="24"/>
        <w:szCs w:val="24"/>
        <w:lang w:val="zh-TW"/>
      </w:rPr>
    </w:sdtEndPr>
    <w:sdtContent>
      <w:p w14:paraId="6E019366" w14:textId="5CF7EF60" w:rsidR="00667A81" w:rsidRPr="00641FE3" w:rsidRDefault="00667A81">
        <w:pPr>
          <w:pStyle w:val="ab"/>
          <w:spacing w:after="240"/>
          <w:jc w:val="center"/>
          <w:rPr>
            <w:rFonts w:ascii="Times New Roman" w:hAnsi="Times New Roman" w:cs="Times New Roman"/>
            <w:sz w:val="24"/>
            <w:szCs w:val="24"/>
            <w:lang w:val="zh-TW"/>
          </w:rPr>
        </w:pPr>
        <w:r w:rsidRPr="00641FE3">
          <w:rPr>
            <w:rFonts w:ascii="Times New Roman" w:hAnsi="Times New Roman" w:cs="Times New Roman"/>
            <w:sz w:val="24"/>
            <w:szCs w:val="24"/>
            <w:lang w:val="zh-TW"/>
          </w:rPr>
          <w:fldChar w:fldCharType="begin"/>
        </w:r>
        <w:r w:rsidRPr="00641FE3">
          <w:rPr>
            <w:rFonts w:ascii="Times New Roman" w:hAnsi="Times New Roman" w:cs="Times New Roman"/>
            <w:sz w:val="24"/>
            <w:szCs w:val="24"/>
            <w:lang w:val="zh-TW"/>
          </w:rPr>
          <w:instrText>PAGE   \* MERGEFORMAT</w:instrText>
        </w:r>
        <w:r w:rsidRPr="00641FE3">
          <w:rPr>
            <w:rFonts w:ascii="Times New Roman" w:hAnsi="Times New Roman" w:cs="Times New Roman"/>
            <w:sz w:val="24"/>
            <w:szCs w:val="24"/>
            <w:lang w:val="zh-TW"/>
          </w:rPr>
          <w:fldChar w:fldCharType="separate"/>
        </w:r>
        <w:r w:rsidRPr="00641FE3">
          <w:rPr>
            <w:rFonts w:ascii="Times New Roman" w:hAnsi="Times New Roman" w:cs="Times New Roman"/>
            <w:sz w:val="24"/>
            <w:szCs w:val="24"/>
            <w:lang w:val="zh-TW"/>
          </w:rPr>
          <w:t>2</w:t>
        </w:r>
        <w:r w:rsidRPr="00641FE3">
          <w:rPr>
            <w:rFonts w:ascii="Times New Roman" w:hAnsi="Times New Roman" w:cs="Times New Roman"/>
            <w:sz w:val="24"/>
            <w:szCs w:val="24"/>
            <w:lang w:val="zh-TW"/>
          </w:rPr>
          <w:fldChar w:fldCharType="end"/>
        </w:r>
      </w:p>
    </w:sdtContent>
  </w:sdt>
  <w:p w14:paraId="45C0123C" w14:textId="213AF624" w:rsidR="004509DD" w:rsidRPr="0027182D" w:rsidRDefault="004509DD" w:rsidP="0027182D">
    <w:pPr>
      <w:pStyle w:val="ab"/>
      <w:spacing w:after="240"/>
      <w:ind w:left="600" w:firstLine="480"/>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057734"/>
      <w:docPartObj>
        <w:docPartGallery w:val="Page Numbers (Bottom of Page)"/>
        <w:docPartUnique/>
      </w:docPartObj>
    </w:sdtPr>
    <w:sdtEndPr>
      <w:rPr>
        <w:rFonts w:ascii="Times New Roman" w:hAnsi="Times New Roman" w:cs="Times New Roman"/>
        <w:sz w:val="24"/>
        <w:szCs w:val="24"/>
        <w:lang w:val="zh-TW"/>
      </w:rPr>
    </w:sdtEndPr>
    <w:sdtContent>
      <w:p w14:paraId="6AC9819E" w14:textId="77777777" w:rsidR="0021228E" w:rsidRPr="0021228E" w:rsidRDefault="0021228E">
        <w:pPr>
          <w:pStyle w:val="ab"/>
          <w:spacing w:after="240"/>
          <w:jc w:val="center"/>
          <w:rPr>
            <w:rFonts w:ascii="Times New Roman" w:hAnsi="Times New Roman" w:cs="Times New Roman"/>
            <w:sz w:val="24"/>
            <w:szCs w:val="24"/>
            <w:lang w:val="zh-TW"/>
          </w:rPr>
        </w:pPr>
        <w:r w:rsidRPr="00891942">
          <w:rPr>
            <w:rFonts w:ascii="Times New Roman" w:hAnsi="Times New Roman" w:cs="Times New Roman"/>
            <w:sz w:val="24"/>
            <w:szCs w:val="24"/>
            <w:lang w:val="zh-TW"/>
          </w:rPr>
          <w:fldChar w:fldCharType="begin"/>
        </w:r>
        <w:r w:rsidRPr="00891942">
          <w:rPr>
            <w:rFonts w:ascii="Times New Roman" w:hAnsi="Times New Roman" w:cs="Times New Roman"/>
            <w:sz w:val="24"/>
            <w:szCs w:val="24"/>
            <w:lang w:val="zh-TW"/>
          </w:rPr>
          <w:instrText>PAGE   \* MERGEFORMAT</w:instrText>
        </w:r>
        <w:r w:rsidRPr="00891942">
          <w:rPr>
            <w:rFonts w:ascii="Times New Roman" w:hAnsi="Times New Roman" w:cs="Times New Roman"/>
            <w:sz w:val="24"/>
            <w:szCs w:val="24"/>
            <w:lang w:val="zh-TW"/>
          </w:rPr>
          <w:fldChar w:fldCharType="separate"/>
        </w:r>
        <w:r w:rsidRPr="00891942">
          <w:rPr>
            <w:rFonts w:ascii="Times New Roman" w:hAnsi="Times New Roman" w:cs="Times New Roman"/>
            <w:sz w:val="24"/>
            <w:szCs w:val="24"/>
            <w:lang w:val="zh-TW"/>
          </w:rPr>
          <w:t>2</w:t>
        </w:r>
        <w:r w:rsidRPr="00891942">
          <w:rPr>
            <w:rFonts w:ascii="Times New Roman" w:hAnsi="Times New Roman" w:cs="Times New Roman"/>
            <w:sz w:val="24"/>
            <w:szCs w:val="24"/>
            <w:lang w:val="zh-TW"/>
          </w:rPr>
          <w:fldChar w:fldCharType="end"/>
        </w:r>
      </w:p>
    </w:sdtContent>
  </w:sdt>
  <w:p w14:paraId="4F7E7492" w14:textId="77777777" w:rsidR="0021228E" w:rsidRDefault="0021228E" w:rsidP="009500B7">
    <w:pPr>
      <w:pStyle w:val="ab"/>
      <w:spacing w:after="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346312"/>
      <w:docPartObj>
        <w:docPartGallery w:val="Page Numbers (Bottom of Page)"/>
        <w:docPartUnique/>
      </w:docPartObj>
    </w:sdtPr>
    <w:sdtEndPr>
      <w:rPr>
        <w:rFonts w:ascii="Times New Roman" w:hAnsi="Times New Roman" w:cs="Times New Roman"/>
        <w:sz w:val="24"/>
        <w:szCs w:val="24"/>
        <w:lang w:val="zh-TW"/>
      </w:rPr>
    </w:sdtEndPr>
    <w:sdtContent>
      <w:p w14:paraId="791A4C7A" w14:textId="77777777" w:rsidR="00D55E1A" w:rsidRPr="0021228E" w:rsidRDefault="00D55E1A" w:rsidP="0021228E">
        <w:pPr>
          <w:pStyle w:val="ab"/>
          <w:spacing w:after="480"/>
          <w:jc w:val="center"/>
          <w:rPr>
            <w:rFonts w:ascii="Times New Roman" w:hAnsi="Times New Roman" w:cs="Times New Roman"/>
            <w:sz w:val="24"/>
            <w:szCs w:val="24"/>
            <w:lang w:val="zh-TW"/>
          </w:rPr>
        </w:pPr>
        <w:r w:rsidRPr="0021228E">
          <w:rPr>
            <w:rFonts w:ascii="Times New Roman" w:hAnsi="Times New Roman" w:cs="Times New Roman"/>
            <w:sz w:val="24"/>
            <w:szCs w:val="24"/>
            <w:lang w:val="zh-TW"/>
          </w:rPr>
          <w:fldChar w:fldCharType="begin"/>
        </w:r>
        <w:r w:rsidRPr="0021228E">
          <w:rPr>
            <w:rFonts w:ascii="Times New Roman" w:hAnsi="Times New Roman" w:cs="Times New Roman"/>
            <w:sz w:val="24"/>
            <w:szCs w:val="24"/>
            <w:lang w:val="zh-TW"/>
          </w:rPr>
          <w:instrText>PAGE   \* MERGEFORMAT</w:instrText>
        </w:r>
        <w:r w:rsidRPr="0021228E">
          <w:rPr>
            <w:rFonts w:ascii="Times New Roman" w:hAnsi="Times New Roman" w:cs="Times New Roman"/>
            <w:sz w:val="24"/>
            <w:szCs w:val="24"/>
            <w:lang w:val="zh-TW"/>
          </w:rPr>
          <w:fldChar w:fldCharType="separate"/>
        </w:r>
        <w:r w:rsidRPr="006F4E94">
          <w:rPr>
            <w:rFonts w:ascii="Times New Roman" w:hAnsi="Times New Roman" w:cs="Times New Roman"/>
            <w:sz w:val="24"/>
            <w:szCs w:val="24"/>
            <w:lang w:val="zh-TW"/>
          </w:rPr>
          <w:t>2</w:t>
        </w:r>
        <w:r w:rsidRPr="0021228E">
          <w:rPr>
            <w:rFonts w:ascii="Times New Roman" w:hAnsi="Times New Roman" w:cs="Times New Roman"/>
            <w:sz w:val="24"/>
            <w:szCs w:val="24"/>
            <w:lang w:val="zh-TW"/>
          </w:rPr>
          <w:fldChar w:fldCharType="end"/>
        </w:r>
      </w:p>
    </w:sdtContent>
  </w:sdt>
  <w:p w14:paraId="00F4DE9C" w14:textId="77777777" w:rsidR="00D55E1A" w:rsidRDefault="00D55E1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387149"/>
      <w:docPartObj>
        <w:docPartGallery w:val="Page Numbers (Bottom of Page)"/>
        <w:docPartUnique/>
      </w:docPartObj>
    </w:sdtPr>
    <w:sdtEndPr/>
    <w:sdtContent>
      <w:p w14:paraId="14F5546B" w14:textId="77777777" w:rsidR="00B3316F" w:rsidRDefault="00B3316F"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22B45B19" w14:textId="77777777" w:rsidR="00B3316F" w:rsidRDefault="00B3316F">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190294"/>
      <w:docPartObj>
        <w:docPartGallery w:val="Page Numbers (Bottom of Page)"/>
        <w:docPartUnique/>
      </w:docPartObj>
    </w:sdtPr>
    <w:sdtEndPr/>
    <w:sdtContent>
      <w:p w14:paraId="511BD0C3" w14:textId="7A3AD9C9" w:rsidR="006F4E94" w:rsidRDefault="006F4E94"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0B372B10" w14:textId="77777777" w:rsidR="00552EC2" w:rsidRDefault="00552EC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58A87" w14:textId="77777777" w:rsidR="008177D3" w:rsidRDefault="008177D3" w:rsidP="00F60EC1">
      <w:pPr>
        <w:spacing w:after="240"/>
        <w:ind w:left="600" w:firstLine="480"/>
      </w:pPr>
      <w:r>
        <w:separator/>
      </w:r>
    </w:p>
  </w:footnote>
  <w:footnote w:type="continuationSeparator" w:id="0">
    <w:p w14:paraId="1EBC89E5" w14:textId="77777777" w:rsidR="008177D3" w:rsidRDefault="008177D3" w:rsidP="00F60EC1">
      <w:pPr>
        <w:spacing w:after="240"/>
        <w:ind w:left="600" w:firstLine="480"/>
      </w:pPr>
      <w:r>
        <w:continuationSeparator/>
      </w:r>
    </w:p>
  </w:footnote>
  <w:footnote w:type="continuationNotice" w:id="1">
    <w:p w14:paraId="0466441A" w14:textId="77777777" w:rsidR="008177D3" w:rsidRDefault="008177D3">
      <w:pPr>
        <w:spacing w:after="240"/>
        <w:ind w:left="60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9"/>
      <w:spacing w:after="240"/>
      <w:ind w:left="60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9"/>
      <w:spacing w:after="240"/>
      <w:ind w:left="600"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9"/>
      <w:spacing w:after="240"/>
      <w:ind w:left="60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7400A1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1096F25"/>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3BF5E18"/>
    <w:multiLevelType w:val="hybridMultilevel"/>
    <w:tmpl w:val="FDBCD8D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095DA5"/>
    <w:multiLevelType w:val="hybridMultilevel"/>
    <w:tmpl w:val="82E27DC6"/>
    <w:lvl w:ilvl="0" w:tplc="FEBE5834">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495FD2"/>
    <w:multiLevelType w:val="hybridMultilevel"/>
    <w:tmpl w:val="6BF6184C"/>
    <w:lvl w:ilvl="0" w:tplc="3D3A2774">
      <w:start w:val="1"/>
      <w:numFmt w:val="decimal"/>
      <w:lvlText w:val="[%1]"/>
      <w:lvlJc w:val="left"/>
      <w:pPr>
        <w:ind w:left="763" w:hanging="480"/>
      </w:pPr>
      <w:rPr>
        <w:rFonts w:hint="eastAsia"/>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5" w15:restartNumberingAfterBreak="0">
    <w:nsid w:val="0C990887"/>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10291672"/>
    <w:multiLevelType w:val="hybridMultilevel"/>
    <w:tmpl w:val="6E6E0146"/>
    <w:lvl w:ilvl="0" w:tplc="04090011">
      <w:start w:val="1"/>
      <w:numFmt w:val="upperLetter"/>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7" w15:restartNumberingAfterBreak="0">
    <w:nsid w:val="1642145C"/>
    <w:multiLevelType w:val="multilevel"/>
    <w:tmpl w:val="C556E75A"/>
    <w:lvl w:ilvl="0">
      <w:start w:val="1"/>
      <w:numFmt w:val="decimal"/>
      <w:lvlText w:val="%1."/>
      <w:lvlJc w:val="left"/>
      <w:pPr>
        <w:ind w:left="480" w:hanging="480"/>
      </w:pPr>
    </w:lvl>
    <w:lvl w:ilvl="1">
      <w:start w:val="4"/>
      <w:numFmt w:val="decimal"/>
      <w:isLgl/>
      <w:lvlText w:val="%1.%2"/>
      <w:lvlJc w:val="left"/>
      <w:pPr>
        <w:ind w:left="900" w:hanging="900"/>
      </w:pPr>
      <w:rPr>
        <w:rFonts w:hint="default"/>
      </w:rPr>
    </w:lvl>
    <w:lvl w:ilvl="2">
      <w:start w:val="4"/>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4F50BB"/>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BC6310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0" w15:restartNumberingAfterBreak="0">
    <w:nsid w:val="1D114D01"/>
    <w:multiLevelType w:val="hybridMultilevel"/>
    <w:tmpl w:val="D7E61396"/>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B154C4"/>
    <w:multiLevelType w:val="multilevel"/>
    <w:tmpl w:val="5DDA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C5629"/>
    <w:multiLevelType w:val="hybridMultilevel"/>
    <w:tmpl w:val="3D8EE3C6"/>
    <w:lvl w:ilvl="0" w:tplc="04090011">
      <w:start w:val="1"/>
      <w:numFmt w:val="upperLetter"/>
      <w:lvlText w:val="%1."/>
      <w:lvlJc w:val="left"/>
      <w:pPr>
        <w:ind w:left="2240" w:hanging="480"/>
      </w:pPr>
    </w:lvl>
    <w:lvl w:ilvl="1" w:tplc="04090019" w:tentative="1">
      <w:start w:val="1"/>
      <w:numFmt w:val="ideographTraditional"/>
      <w:lvlText w:val="%2、"/>
      <w:lvlJc w:val="left"/>
      <w:pPr>
        <w:ind w:left="2720" w:hanging="480"/>
      </w:pPr>
    </w:lvl>
    <w:lvl w:ilvl="2" w:tplc="0409001B" w:tentative="1">
      <w:start w:val="1"/>
      <w:numFmt w:val="lowerRoman"/>
      <w:lvlText w:val="%3."/>
      <w:lvlJc w:val="right"/>
      <w:pPr>
        <w:ind w:left="3200" w:hanging="480"/>
      </w:pPr>
    </w:lvl>
    <w:lvl w:ilvl="3" w:tplc="0409000F" w:tentative="1">
      <w:start w:val="1"/>
      <w:numFmt w:val="decimal"/>
      <w:lvlText w:val="%4."/>
      <w:lvlJc w:val="left"/>
      <w:pPr>
        <w:ind w:left="3680" w:hanging="480"/>
      </w:pPr>
    </w:lvl>
    <w:lvl w:ilvl="4" w:tplc="04090019" w:tentative="1">
      <w:start w:val="1"/>
      <w:numFmt w:val="ideographTraditional"/>
      <w:lvlText w:val="%5、"/>
      <w:lvlJc w:val="left"/>
      <w:pPr>
        <w:ind w:left="4160" w:hanging="480"/>
      </w:pPr>
    </w:lvl>
    <w:lvl w:ilvl="5" w:tplc="0409001B" w:tentative="1">
      <w:start w:val="1"/>
      <w:numFmt w:val="lowerRoman"/>
      <w:lvlText w:val="%6."/>
      <w:lvlJc w:val="right"/>
      <w:pPr>
        <w:ind w:left="4640" w:hanging="480"/>
      </w:pPr>
    </w:lvl>
    <w:lvl w:ilvl="6" w:tplc="0409000F" w:tentative="1">
      <w:start w:val="1"/>
      <w:numFmt w:val="decimal"/>
      <w:lvlText w:val="%7."/>
      <w:lvlJc w:val="left"/>
      <w:pPr>
        <w:ind w:left="5120" w:hanging="480"/>
      </w:pPr>
    </w:lvl>
    <w:lvl w:ilvl="7" w:tplc="04090019" w:tentative="1">
      <w:start w:val="1"/>
      <w:numFmt w:val="ideographTraditional"/>
      <w:lvlText w:val="%8、"/>
      <w:lvlJc w:val="left"/>
      <w:pPr>
        <w:ind w:left="5600" w:hanging="480"/>
      </w:pPr>
    </w:lvl>
    <w:lvl w:ilvl="8" w:tplc="0409001B" w:tentative="1">
      <w:start w:val="1"/>
      <w:numFmt w:val="lowerRoman"/>
      <w:lvlText w:val="%9."/>
      <w:lvlJc w:val="right"/>
      <w:pPr>
        <w:ind w:left="6080" w:hanging="480"/>
      </w:pPr>
    </w:lvl>
  </w:abstractNum>
  <w:abstractNum w:abstractNumId="13" w15:restartNumberingAfterBreak="0">
    <w:nsid w:val="21F14390"/>
    <w:multiLevelType w:val="multilevel"/>
    <w:tmpl w:val="5182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922"/>
    <w:multiLevelType w:val="hybridMultilevel"/>
    <w:tmpl w:val="2DD245E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5F1638"/>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6" w15:restartNumberingAfterBreak="0">
    <w:nsid w:val="25270322"/>
    <w:multiLevelType w:val="hybridMultilevel"/>
    <w:tmpl w:val="CD329252"/>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BD661A"/>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8" w15:restartNumberingAfterBreak="0">
    <w:nsid w:val="279D67F7"/>
    <w:multiLevelType w:val="hybridMultilevel"/>
    <w:tmpl w:val="56AC7FF6"/>
    <w:lvl w:ilvl="0" w:tplc="19C4E12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A9B24A7"/>
    <w:multiLevelType w:val="multilevel"/>
    <w:tmpl w:val="CB60D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434D67"/>
    <w:multiLevelType w:val="hybridMultilevel"/>
    <w:tmpl w:val="E8E2D032"/>
    <w:lvl w:ilvl="0" w:tplc="FFFFFFFF">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308F12C3"/>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0F861FB"/>
    <w:multiLevelType w:val="hybridMultilevel"/>
    <w:tmpl w:val="2DD245E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315837C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4" w15:restartNumberingAfterBreak="0">
    <w:nsid w:val="33A15CB9"/>
    <w:multiLevelType w:val="hybridMultilevel"/>
    <w:tmpl w:val="75641C44"/>
    <w:lvl w:ilvl="0" w:tplc="6F22D1D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35F37B52"/>
    <w:multiLevelType w:val="hybridMultilevel"/>
    <w:tmpl w:val="35E4E74E"/>
    <w:lvl w:ilvl="0" w:tplc="4DD6655C">
      <w:start w:val="1"/>
      <w:numFmt w:val="decimal"/>
      <w:lvlText w:val="(%1)"/>
      <w:lvlJc w:val="left"/>
      <w:pPr>
        <w:ind w:left="3315" w:hanging="48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01823EF"/>
    <w:multiLevelType w:val="hybridMultilevel"/>
    <w:tmpl w:val="60F88B3E"/>
    <w:lvl w:ilvl="0" w:tplc="0DF6DE92">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44095B30"/>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479C7748"/>
    <w:multiLevelType w:val="hybridMultilevel"/>
    <w:tmpl w:val="5212D97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8D14889"/>
    <w:multiLevelType w:val="multilevel"/>
    <w:tmpl w:val="EB245294"/>
    <w:lvl w:ilvl="0">
      <w:start w:val="4"/>
      <w:numFmt w:val="decimal"/>
      <w:lvlText w:val="%1"/>
      <w:lvlJc w:val="left"/>
      <w:pPr>
        <w:ind w:left="708" w:hanging="708"/>
      </w:pPr>
      <w:rPr>
        <w:rFonts w:hint="default"/>
      </w:rPr>
    </w:lvl>
    <w:lvl w:ilvl="1">
      <w:start w:val="3"/>
      <w:numFmt w:val="decimal"/>
      <w:lvlText w:val="%1.%2"/>
      <w:lvlJc w:val="left"/>
      <w:pPr>
        <w:ind w:left="708" w:hanging="708"/>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B373533"/>
    <w:multiLevelType w:val="hybridMultilevel"/>
    <w:tmpl w:val="3016091E"/>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C5A644D"/>
    <w:multiLevelType w:val="hybridMultilevel"/>
    <w:tmpl w:val="79FA064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D480DAE"/>
    <w:multiLevelType w:val="hybridMultilevel"/>
    <w:tmpl w:val="5212D97A"/>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E486A71"/>
    <w:multiLevelType w:val="multilevel"/>
    <w:tmpl w:val="6358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DB6774"/>
    <w:multiLevelType w:val="multilevel"/>
    <w:tmpl w:val="54F2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70950"/>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36" w15:restartNumberingAfterBreak="0">
    <w:nsid w:val="59D87379"/>
    <w:multiLevelType w:val="hybridMultilevel"/>
    <w:tmpl w:val="E8E2D032"/>
    <w:lvl w:ilvl="0" w:tplc="C5FA882E">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5E9B2BA4"/>
    <w:multiLevelType w:val="hybridMultilevel"/>
    <w:tmpl w:val="FC784AC0"/>
    <w:lvl w:ilvl="0" w:tplc="D5CEC32A">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1943423"/>
    <w:multiLevelType w:val="hybridMultilevel"/>
    <w:tmpl w:val="E25ED54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9" w15:restartNumberingAfterBreak="0">
    <w:nsid w:val="63A464C0"/>
    <w:multiLevelType w:val="multilevel"/>
    <w:tmpl w:val="D788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216E7"/>
    <w:multiLevelType w:val="hybridMultilevel"/>
    <w:tmpl w:val="732CD080"/>
    <w:lvl w:ilvl="0" w:tplc="41CEDCA4">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D3B32A3"/>
    <w:multiLevelType w:val="hybridMultilevel"/>
    <w:tmpl w:val="2EE6936E"/>
    <w:lvl w:ilvl="0" w:tplc="60923D8E">
      <w:start w:val="1"/>
      <w:numFmt w:val="decimal"/>
      <w:lvlText w:val="(%1)"/>
      <w:lvlJc w:val="left"/>
      <w:pPr>
        <w:ind w:left="480" w:hanging="480"/>
      </w:pPr>
      <w:rPr>
        <w:rFonts w:ascii="Times New Roman" w:hAnsi="Times New Roman" w:cs="Times New Roman"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03D282E"/>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3" w15:restartNumberingAfterBreak="0">
    <w:nsid w:val="722538B3"/>
    <w:multiLevelType w:val="hybridMultilevel"/>
    <w:tmpl w:val="6BF6184C"/>
    <w:lvl w:ilvl="0" w:tplc="FFFFFFFF">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44" w15:restartNumberingAfterBreak="0">
    <w:nsid w:val="76474632"/>
    <w:multiLevelType w:val="multilevel"/>
    <w:tmpl w:val="5178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A11F60"/>
    <w:multiLevelType w:val="hybridMultilevel"/>
    <w:tmpl w:val="98E058E2"/>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03325841">
    <w:abstractNumId w:val="4"/>
  </w:num>
  <w:num w:numId="2" w16cid:durableId="1147744841">
    <w:abstractNumId w:val="28"/>
  </w:num>
  <w:num w:numId="3" w16cid:durableId="795178103">
    <w:abstractNumId w:val="7"/>
  </w:num>
  <w:num w:numId="4" w16cid:durableId="671109684">
    <w:abstractNumId w:val="40"/>
  </w:num>
  <w:num w:numId="5" w16cid:durableId="2033529489">
    <w:abstractNumId w:val="32"/>
  </w:num>
  <w:num w:numId="6" w16cid:durableId="598104534">
    <w:abstractNumId w:val="29"/>
  </w:num>
  <w:num w:numId="7" w16cid:durableId="2076855852">
    <w:abstractNumId w:val="25"/>
  </w:num>
  <w:num w:numId="8" w16cid:durableId="1317681137">
    <w:abstractNumId w:val="31"/>
  </w:num>
  <w:num w:numId="9" w16cid:durableId="214969529">
    <w:abstractNumId w:val="38"/>
  </w:num>
  <w:num w:numId="10" w16cid:durableId="2120492251">
    <w:abstractNumId w:val="14"/>
  </w:num>
  <w:num w:numId="11" w16cid:durableId="1676759607">
    <w:abstractNumId w:val="30"/>
  </w:num>
  <w:num w:numId="12" w16cid:durableId="589582648">
    <w:abstractNumId w:val="10"/>
  </w:num>
  <w:num w:numId="13" w16cid:durableId="380981539">
    <w:abstractNumId w:val="45"/>
  </w:num>
  <w:num w:numId="14" w16cid:durableId="1396853465">
    <w:abstractNumId w:val="44"/>
  </w:num>
  <w:num w:numId="15" w16cid:durableId="698623674">
    <w:abstractNumId w:val="11"/>
  </w:num>
  <w:num w:numId="16" w16cid:durableId="250435546">
    <w:abstractNumId w:val="13"/>
  </w:num>
  <w:num w:numId="17" w16cid:durableId="126626769">
    <w:abstractNumId w:val="34"/>
  </w:num>
  <w:num w:numId="18" w16cid:durableId="3673566">
    <w:abstractNumId w:val="39"/>
  </w:num>
  <w:num w:numId="19" w16cid:durableId="1492718494">
    <w:abstractNumId w:val="26"/>
  </w:num>
  <w:num w:numId="20" w16cid:durableId="1922642146">
    <w:abstractNumId w:val="2"/>
  </w:num>
  <w:num w:numId="21" w16cid:durableId="16201078">
    <w:abstractNumId w:val="33"/>
  </w:num>
  <w:num w:numId="22" w16cid:durableId="2123332738">
    <w:abstractNumId w:val="41"/>
  </w:num>
  <w:num w:numId="23" w16cid:durableId="513806271">
    <w:abstractNumId w:val="0"/>
  </w:num>
  <w:num w:numId="24" w16cid:durableId="1081676319">
    <w:abstractNumId w:val="19"/>
  </w:num>
  <w:num w:numId="25" w16cid:durableId="377946306">
    <w:abstractNumId w:val="24"/>
  </w:num>
  <w:num w:numId="26" w16cid:durableId="1980768902">
    <w:abstractNumId w:val="9"/>
  </w:num>
  <w:num w:numId="27" w16cid:durableId="1738935367">
    <w:abstractNumId w:val="18"/>
  </w:num>
  <w:num w:numId="28" w16cid:durableId="502889982">
    <w:abstractNumId w:val="1"/>
  </w:num>
  <w:num w:numId="29" w16cid:durableId="1885674596">
    <w:abstractNumId w:val="21"/>
  </w:num>
  <w:num w:numId="30" w16cid:durableId="1516071350">
    <w:abstractNumId w:val="5"/>
  </w:num>
  <w:num w:numId="31" w16cid:durableId="1638144601">
    <w:abstractNumId w:val="35"/>
  </w:num>
  <w:num w:numId="32" w16cid:durableId="1578595108">
    <w:abstractNumId w:val="8"/>
  </w:num>
  <w:num w:numId="33" w16cid:durableId="325325511">
    <w:abstractNumId w:val="22"/>
  </w:num>
  <w:num w:numId="34" w16cid:durableId="1039286317">
    <w:abstractNumId w:val="36"/>
  </w:num>
  <w:num w:numId="35" w16cid:durableId="7340549">
    <w:abstractNumId w:val="27"/>
  </w:num>
  <w:num w:numId="36" w16cid:durableId="582498112">
    <w:abstractNumId w:val="42"/>
  </w:num>
  <w:num w:numId="37" w16cid:durableId="85201196">
    <w:abstractNumId w:val="23"/>
  </w:num>
  <w:num w:numId="38" w16cid:durableId="1757052039">
    <w:abstractNumId w:val="43"/>
  </w:num>
  <w:num w:numId="39" w16cid:durableId="1196502312">
    <w:abstractNumId w:val="17"/>
  </w:num>
  <w:num w:numId="40" w16cid:durableId="79258044">
    <w:abstractNumId w:val="15"/>
  </w:num>
  <w:num w:numId="41" w16cid:durableId="534200170">
    <w:abstractNumId w:val="3"/>
  </w:num>
  <w:num w:numId="42" w16cid:durableId="1613365803">
    <w:abstractNumId w:val="37"/>
  </w:num>
  <w:num w:numId="43" w16cid:durableId="1559048919">
    <w:abstractNumId w:val="6"/>
  </w:num>
  <w:num w:numId="44" w16cid:durableId="1422410843">
    <w:abstractNumId w:val="12"/>
  </w:num>
  <w:num w:numId="45" w16cid:durableId="665323640">
    <w:abstractNumId w:val="16"/>
  </w:num>
  <w:num w:numId="46" w16cid:durableId="727218917">
    <w:abstractNumId w:val="2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俞華鈴">
    <w15:presenceInfo w15:providerId="AD" w15:userId="S::B1204012@ulive.pccu.edu.tw::c295c0ca-8bb5-46c3-bacd-8067d47cb208"/>
  </w15:person>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revisionView w:markup="0"/>
  <w:defaultTabStop w:val="720"/>
  <w:drawingGridHorizontalSpacing w:val="120"/>
  <w:displayHorizontalDrawingGridEvery w:val="0"/>
  <w:displayVerticalDrawingGridEvery w:val="2"/>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19F"/>
    <w:rsid w:val="000006A5"/>
    <w:rsid w:val="0000083D"/>
    <w:rsid w:val="0000089B"/>
    <w:rsid w:val="00000A4D"/>
    <w:rsid w:val="00000FB5"/>
    <w:rsid w:val="000014EC"/>
    <w:rsid w:val="000018D9"/>
    <w:rsid w:val="000022CB"/>
    <w:rsid w:val="00002E86"/>
    <w:rsid w:val="00003157"/>
    <w:rsid w:val="0000372D"/>
    <w:rsid w:val="000038D4"/>
    <w:rsid w:val="00003B17"/>
    <w:rsid w:val="0000422F"/>
    <w:rsid w:val="000044B3"/>
    <w:rsid w:val="00004F1B"/>
    <w:rsid w:val="00005875"/>
    <w:rsid w:val="00005BD2"/>
    <w:rsid w:val="00005C97"/>
    <w:rsid w:val="000060D1"/>
    <w:rsid w:val="00010031"/>
    <w:rsid w:val="000100ED"/>
    <w:rsid w:val="0001091C"/>
    <w:rsid w:val="00010BC3"/>
    <w:rsid w:val="00011534"/>
    <w:rsid w:val="0001179B"/>
    <w:rsid w:val="00011DA9"/>
    <w:rsid w:val="000124A3"/>
    <w:rsid w:val="00012B6F"/>
    <w:rsid w:val="00012EF2"/>
    <w:rsid w:val="00012F14"/>
    <w:rsid w:val="00013109"/>
    <w:rsid w:val="0001361B"/>
    <w:rsid w:val="000137D8"/>
    <w:rsid w:val="00013BFE"/>
    <w:rsid w:val="000141D3"/>
    <w:rsid w:val="000142EA"/>
    <w:rsid w:val="000143B8"/>
    <w:rsid w:val="00014BF9"/>
    <w:rsid w:val="00015137"/>
    <w:rsid w:val="00015217"/>
    <w:rsid w:val="00016082"/>
    <w:rsid w:val="0001691D"/>
    <w:rsid w:val="00017BE5"/>
    <w:rsid w:val="00017EA1"/>
    <w:rsid w:val="00020082"/>
    <w:rsid w:val="00020149"/>
    <w:rsid w:val="00021A52"/>
    <w:rsid w:val="00021E3D"/>
    <w:rsid w:val="00022038"/>
    <w:rsid w:val="00023C06"/>
    <w:rsid w:val="00023D3A"/>
    <w:rsid w:val="00023DA7"/>
    <w:rsid w:val="0002414B"/>
    <w:rsid w:val="0002465D"/>
    <w:rsid w:val="00024802"/>
    <w:rsid w:val="00024D8D"/>
    <w:rsid w:val="0002532D"/>
    <w:rsid w:val="0002560E"/>
    <w:rsid w:val="000257DB"/>
    <w:rsid w:val="00025A39"/>
    <w:rsid w:val="00025E91"/>
    <w:rsid w:val="00026021"/>
    <w:rsid w:val="000265CA"/>
    <w:rsid w:val="00026B6F"/>
    <w:rsid w:val="00027A43"/>
    <w:rsid w:val="00030527"/>
    <w:rsid w:val="000305F1"/>
    <w:rsid w:val="0003076E"/>
    <w:rsid w:val="00031329"/>
    <w:rsid w:val="00031398"/>
    <w:rsid w:val="0003229A"/>
    <w:rsid w:val="00032452"/>
    <w:rsid w:val="00032C16"/>
    <w:rsid w:val="00032F7F"/>
    <w:rsid w:val="000339EF"/>
    <w:rsid w:val="00033CFF"/>
    <w:rsid w:val="00033E56"/>
    <w:rsid w:val="00035555"/>
    <w:rsid w:val="00035B80"/>
    <w:rsid w:val="00036C53"/>
    <w:rsid w:val="00036F46"/>
    <w:rsid w:val="000376E4"/>
    <w:rsid w:val="0003775A"/>
    <w:rsid w:val="00037C91"/>
    <w:rsid w:val="00037DE0"/>
    <w:rsid w:val="000403EB"/>
    <w:rsid w:val="00040891"/>
    <w:rsid w:val="00040B37"/>
    <w:rsid w:val="00040C11"/>
    <w:rsid w:val="00041347"/>
    <w:rsid w:val="000415E3"/>
    <w:rsid w:val="000418DB"/>
    <w:rsid w:val="00041F31"/>
    <w:rsid w:val="00042430"/>
    <w:rsid w:val="000431C1"/>
    <w:rsid w:val="00043682"/>
    <w:rsid w:val="000437A5"/>
    <w:rsid w:val="00043C0B"/>
    <w:rsid w:val="000442F6"/>
    <w:rsid w:val="000446FE"/>
    <w:rsid w:val="0004471E"/>
    <w:rsid w:val="00045C18"/>
    <w:rsid w:val="00045E91"/>
    <w:rsid w:val="00046AB1"/>
    <w:rsid w:val="00046B3A"/>
    <w:rsid w:val="000470A0"/>
    <w:rsid w:val="00047B2A"/>
    <w:rsid w:val="00047C68"/>
    <w:rsid w:val="0005011F"/>
    <w:rsid w:val="000509E3"/>
    <w:rsid w:val="00050A1E"/>
    <w:rsid w:val="000510CC"/>
    <w:rsid w:val="00052110"/>
    <w:rsid w:val="0005268C"/>
    <w:rsid w:val="00052BDF"/>
    <w:rsid w:val="000537C5"/>
    <w:rsid w:val="000538D4"/>
    <w:rsid w:val="0005399D"/>
    <w:rsid w:val="00053D85"/>
    <w:rsid w:val="00053FA6"/>
    <w:rsid w:val="0005470B"/>
    <w:rsid w:val="00054DE5"/>
    <w:rsid w:val="00056209"/>
    <w:rsid w:val="00056330"/>
    <w:rsid w:val="000564FF"/>
    <w:rsid w:val="000567D9"/>
    <w:rsid w:val="00056BCD"/>
    <w:rsid w:val="000572C2"/>
    <w:rsid w:val="000573E7"/>
    <w:rsid w:val="00060384"/>
    <w:rsid w:val="00060925"/>
    <w:rsid w:val="00060C27"/>
    <w:rsid w:val="00060EAA"/>
    <w:rsid w:val="00060FD1"/>
    <w:rsid w:val="00061797"/>
    <w:rsid w:val="0006194E"/>
    <w:rsid w:val="00061BAD"/>
    <w:rsid w:val="0006271E"/>
    <w:rsid w:val="00062EC3"/>
    <w:rsid w:val="00063E1E"/>
    <w:rsid w:val="000642FD"/>
    <w:rsid w:val="00064435"/>
    <w:rsid w:val="00065773"/>
    <w:rsid w:val="00065B79"/>
    <w:rsid w:val="00065F4E"/>
    <w:rsid w:val="000662EE"/>
    <w:rsid w:val="0006722A"/>
    <w:rsid w:val="00067373"/>
    <w:rsid w:val="00067416"/>
    <w:rsid w:val="000709BB"/>
    <w:rsid w:val="00070EC9"/>
    <w:rsid w:val="0007143D"/>
    <w:rsid w:val="00073E55"/>
    <w:rsid w:val="00074321"/>
    <w:rsid w:val="000745D7"/>
    <w:rsid w:val="00074921"/>
    <w:rsid w:val="00074B29"/>
    <w:rsid w:val="00074F3C"/>
    <w:rsid w:val="00074FA6"/>
    <w:rsid w:val="00075066"/>
    <w:rsid w:val="00075AA2"/>
    <w:rsid w:val="0007770E"/>
    <w:rsid w:val="00077E55"/>
    <w:rsid w:val="00077EB1"/>
    <w:rsid w:val="00080856"/>
    <w:rsid w:val="0008090F"/>
    <w:rsid w:val="000809AA"/>
    <w:rsid w:val="00081790"/>
    <w:rsid w:val="0008193B"/>
    <w:rsid w:val="00081C64"/>
    <w:rsid w:val="000823FD"/>
    <w:rsid w:val="00082464"/>
    <w:rsid w:val="000829AE"/>
    <w:rsid w:val="00082C71"/>
    <w:rsid w:val="0008318C"/>
    <w:rsid w:val="000834B6"/>
    <w:rsid w:val="0008367D"/>
    <w:rsid w:val="00084685"/>
    <w:rsid w:val="00084EC8"/>
    <w:rsid w:val="0008569D"/>
    <w:rsid w:val="00085D05"/>
    <w:rsid w:val="000866FD"/>
    <w:rsid w:val="00086AEC"/>
    <w:rsid w:val="00087C4A"/>
    <w:rsid w:val="00090126"/>
    <w:rsid w:val="00090B92"/>
    <w:rsid w:val="00090EDB"/>
    <w:rsid w:val="00090F75"/>
    <w:rsid w:val="00090FC4"/>
    <w:rsid w:val="000917BC"/>
    <w:rsid w:val="00091910"/>
    <w:rsid w:val="0009206D"/>
    <w:rsid w:val="00092D9D"/>
    <w:rsid w:val="00093047"/>
    <w:rsid w:val="00093119"/>
    <w:rsid w:val="000934F4"/>
    <w:rsid w:val="0009396A"/>
    <w:rsid w:val="0009490E"/>
    <w:rsid w:val="00094AD2"/>
    <w:rsid w:val="00095002"/>
    <w:rsid w:val="00095455"/>
    <w:rsid w:val="0009576B"/>
    <w:rsid w:val="0009686D"/>
    <w:rsid w:val="00096BBE"/>
    <w:rsid w:val="00097098"/>
    <w:rsid w:val="0009759F"/>
    <w:rsid w:val="00097957"/>
    <w:rsid w:val="00097A29"/>
    <w:rsid w:val="000A0C6D"/>
    <w:rsid w:val="000A101B"/>
    <w:rsid w:val="000A1719"/>
    <w:rsid w:val="000A1C27"/>
    <w:rsid w:val="000A226A"/>
    <w:rsid w:val="000A2821"/>
    <w:rsid w:val="000A2DF3"/>
    <w:rsid w:val="000A3200"/>
    <w:rsid w:val="000A3397"/>
    <w:rsid w:val="000A33D2"/>
    <w:rsid w:val="000A3997"/>
    <w:rsid w:val="000A4375"/>
    <w:rsid w:val="000A4501"/>
    <w:rsid w:val="000A468A"/>
    <w:rsid w:val="000A4ACF"/>
    <w:rsid w:val="000A4B97"/>
    <w:rsid w:val="000A4CC0"/>
    <w:rsid w:val="000A562E"/>
    <w:rsid w:val="000A6B86"/>
    <w:rsid w:val="000A6CB6"/>
    <w:rsid w:val="000A6F66"/>
    <w:rsid w:val="000A7776"/>
    <w:rsid w:val="000A7EB5"/>
    <w:rsid w:val="000B03E7"/>
    <w:rsid w:val="000B08A2"/>
    <w:rsid w:val="000B0DD0"/>
    <w:rsid w:val="000B11FA"/>
    <w:rsid w:val="000B2437"/>
    <w:rsid w:val="000B2612"/>
    <w:rsid w:val="000B2CC4"/>
    <w:rsid w:val="000B2D09"/>
    <w:rsid w:val="000B2DED"/>
    <w:rsid w:val="000B4089"/>
    <w:rsid w:val="000B4689"/>
    <w:rsid w:val="000B4C65"/>
    <w:rsid w:val="000B4CE4"/>
    <w:rsid w:val="000B5003"/>
    <w:rsid w:val="000B62F5"/>
    <w:rsid w:val="000B6604"/>
    <w:rsid w:val="000B6957"/>
    <w:rsid w:val="000B6A0B"/>
    <w:rsid w:val="000B6E0F"/>
    <w:rsid w:val="000B6ED8"/>
    <w:rsid w:val="000B7240"/>
    <w:rsid w:val="000B72F8"/>
    <w:rsid w:val="000B77FB"/>
    <w:rsid w:val="000B7E2E"/>
    <w:rsid w:val="000B7F40"/>
    <w:rsid w:val="000C0B89"/>
    <w:rsid w:val="000C0C43"/>
    <w:rsid w:val="000C0C4F"/>
    <w:rsid w:val="000C1080"/>
    <w:rsid w:val="000C192F"/>
    <w:rsid w:val="000C28B3"/>
    <w:rsid w:val="000C3D92"/>
    <w:rsid w:val="000C5110"/>
    <w:rsid w:val="000C518F"/>
    <w:rsid w:val="000C5191"/>
    <w:rsid w:val="000C5D54"/>
    <w:rsid w:val="000C617C"/>
    <w:rsid w:val="000C6643"/>
    <w:rsid w:val="000C698B"/>
    <w:rsid w:val="000C71C0"/>
    <w:rsid w:val="000C74F3"/>
    <w:rsid w:val="000D03AC"/>
    <w:rsid w:val="000D06D2"/>
    <w:rsid w:val="000D0BA9"/>
    <w:rsid w:val="000D0EB9"/>
    <w:rsid w:val="000D1BC2"/>
    <w:rsid w:val="000D1C89"/>
    <w:rsid w:val="000D1CC4"/>
    <w:rsid w:val="000D1F6A"/>
    <w:rsid w:val="000D2797"/>
    <w:rsid w:val="000D3B33"/>
    <w:rsid w:val="000D4296"/>
    <w:rsid w:val="000D4FF7"/>
    <w:rsid w:val="000D5469"/>
    <w:rsid w:val="000D59E5"/>
    <w:rsid w:val="000D5A43"/>
    <w:rsid w:val="000D6376"/>
    <w:rsid w:val="000D6766"/>
    <w:rsid w:val="000D6BED"/>
    <w:rsid w:val="000D76A3"/>
    <w:rsid w:val="000D781C"/>
    <w:rsid w:val="000E0019"/>
    <w:rsid w:val="000E05BF"/>
    <w:rsid w:val="000E0C37"/>
    <w:rsid w:val="000E2699"/>
    <w:rsid w:val="000E2839"/>
    <w:rsid w:val="000E295E"/>
    <w:rsid w:val="000E2E66"/>
    <w:rsid w:val="000E3273"/>
    <w:rsid w:val="000E37BC"/>
    <w:rsid w:val="000E3B1F"/>
    <w:rsid w:val="000E3B99"/>
    <w:rsid w:val="000E42F1"/>
    <w:rsid w:val="000E4419"/>
    <w:rsid w:val="000E4845"/>
    <w:rsid w:val="000E5065"/>
    <w:rsid w:val="000E52D9"/>
    <w:rsid w:val="000E54D5"/>
    <w:rsid w:val="000E5997"/>
    <w:rsid w:val="000E5E6B"/>
    <w:rsid w:val="000E6169"/>
    <w:rsid w:val="000E6761"/>
    <w:rsid w:val="000F0209"/>
    <w:rsid w:val="000F0493"/>
    <w:rsid w:val="000F0FA6"/>
    <w:rsid w:val="000F1E58"/>
    <w:rsid w:val="000F26CF"/>
    <w:rsid w:val="000F3216"/>
    <w:rsid w:val="000F4729"/>
    <w:rsid w:val="000F4880"/>
    <w:rsid w:val="000F4C69"/>
    <w:rsid w:val="000F57E5"/>
    <w:rsid w:val="000F6028"/>
    <w:rsid w:val="000F6A35"/>
    <w:rsid w:val="000F77B2"/>
    <w:rsid w:val="000F7D1C"/>
    <w:rsid w:val="0010027B"/>
    <w:rsid w:val="001007AF"/>
    <w:rsid w:val="00100B5C"/>
    <w:rsid w:val="00100EB4"/>
    <w:rsid w:val="0010120B"/>
    <w:rsid w:val="00101FBD"/>
    <w:rsid w:val="00102237"/>
    <w:rsid w:val="00103316"/>
    <w:rsid w:val="00103AEB"/>
    <w:rsid w:val="00104072"/>
    <w:rsid w:val="00104A65"/>
    <w:rsid w:val="00104ED9"/>
    <w:rsid w:val="00104EEF"/>
    <w:rsid w:val="001056BE"/>
    <w:rsid w:val="00105B7A"/>
    <w:rsid w:val="00105E8A"/>
    <w:rsid w:val="00106238"/>
    <w:rsid w:val="001062B6"/>
    <w:rsid w:val="00106542"/>
    <w:rsid w:val="00107225"/>
    <w:rsid w:val="00107743"/>
    <w:rsid w:val="0010792E"/>
    <w:rsid w:val="0010796B"/>
    <w:rsid w:val="00107A80"/>
    <w:rsid w:val="00107AF2"/>
    <w:rsid w:val="00107B92"/>
    <w:rsid w:val="00110123"/>
    <w:rsid w:val="001101DF"/>
    <w:rsid w:val="0011078B"/>
    <w:rsid w:val="00110806"/>
    <w:rsid w:val="001108DF"/>
    <w:rsid w:val="00110CA8"/>
    <w:rsid w:val="001119FA"/>
    <w:rsid w:val="00111F26"/>
    <w:rsid w:val="00112D33"/>
    <w:rsid w:val="00113410"/>
    <w:rsid w:val="001135A4"/>
    <w:rsid w:val="00113B11"/>
    <w:rsid w:val="0011402C"/>
    <w:rsid w:val="00114707"/>
    <w:rsid w:val="0011503B"/>
    <w:rsid w:val="00115061"/>
    <w:rsid w:val="00115D0E"/>
    <w:rsid w:val="00116DA3"/>
    <w:rsid w:val="00117473"/>
    <w:rsid w:val="00117494"/>
    <w:rsid w:val="001174A4"/>
    <w:rsid w:val="001203D8"/>
    <w:rsid w:val="0012049F"/>
    <w:rsid w:val="00120B61"/>
    <w:rsid w:val="00120DCD"/>
    <w:rsid w:val="00120E8C"/>
    <w:rsid w:val="0012105F"/>
    <w:rsid w:val="001210AB"/>
    <w:rsid w:val="00121125"/>
    <w:rsid w:val="0012208B"/>
    <w:rsid w:val="00122C35"/>
    <w:rsid w:val="00123A00"/>
    <w:rsid w:val="00124F74"/>
    <w:rsid w:val="001253E4"/>
    <w:rsid w:val="00125746"/>
    <w:rsid w:val="00126319"/>
    <w:rsid w:val="0012671F"/>
    <w:rsid w:val="00130526"/>
    <w:rsid w:val="001306BF"/>
    <w:rsid w:val="00130AE8"/>
    <w:rsid w:val="00131714"/>
    <w:rsid w:val="0013189E"/>
    <w:rsid w:val="00131D94"/>
    <w:rsid w:val="00131EBA"/>
    <w:rsid w:val="001323C2"/>
    <w:rsid w:val="00133F24"/>
    <w:rsid w:val="0013424D"/>
    <w:rsid w:val="0013439F"/>
    <w:rsid w:val="001344AA"/>
    <w:rsid w:val="001347A6"/>
    <w:rsid w:val="001348D5"/>
    <w:rsid w:val="0013514D"/>
    <w:rsid w:val="00135663"/>
    <w:rsid w:val="00135D76"/>
    <w:rsid w:val="00135EAC"/>
    <w:rsid w:val="001376B7"/>
    <w:rsid w:val="001376BC"/>
    <w:rsid w:val="00137FE1"/>
    <w:rsid w:val="001402FE"/>
    <w:rsid w:val="001403D8"/>
    <w:rsid w:val="00140A41"/>
    <w:rsid w:val="00141693"/>
    <w:rsid w:val="001417A6"/>
    <w:rsid w:val="00141FB2"/>
    <w:rsid w:val="00142CCE"/>
    <w:rsid w:val="001436F2"/>
    <w:rsid w:val="0014371A"/>
    <w:rsid w:val="00143D0A"/>
    <w:rsid w:val="001440A0"/>
    <w:rsid w:val="00145A12"/>
    <w:rsid w:val="00145A34"/>
    <w:rsid w:val="001469FA"/>
    <w:rsid w:val="00147716"/>
    <w:rsid w:val="00147C3E"/>
    <w:rsid w:val="00147D7F"/>
    <w:rsid w:val="0015113B"/>
    <w:rsid w:val="00151294"/>
    <w:rsid w:val="001517DA"/>
    <w:rsid w:val="00151819"/>
    <w:rsid w:val="00151CE2"/>
    <w:rsid w:val="00151D18"/>
    <w:rsid w:val="00151F66"/>
    <w:rsid w:val="0015217E"/>
    <w:rsid w:val="00152762"/>
    <w:rsid w:val="0015452E"/>
    <w:rsid w:val="00155068"/>
    <w:rsid w:val="00155EC4"/>
    <w:rsid w:val="00156958"/>
    <w:rsid w:val="00156CDF"/>
    <w:rsid w:val="0015719D"/>
    <w:rsid w:val="001574A6"/>
    <w:rsid w:val="0015787C"/>
    <w:rsid w:val="00157907"/>
    <w:rsid w:val="001603BC"/>
    <w:rsid w:val="00160714"/>
    <w:rsid w:val="001617C7"/>
    <w:rsid w:val="001618CE"/>
    <w:rsid w:val="00161959"/>
    <w:rsid w:val="00161FC2"/>
    <w:rsid w:val="00162796"/>
    <w:rsid w:val="00163744"/>
    <w:rsid w:val="00163950"/>
    <w:rsid w:val="00163C2C"/>
    <w:rsid w:val="00163EB1"/>
    <w:rsid w:val="001640B9"/>
    <w:rsid w:val="0016442A"/>
    <w:rsid w:val="001644EF"/>
    <w:rsid w:val="0016499E"/>
    <w:rsid w:val="00164F46"/>
    <w:rsid w:val="00165AF0"/>
    <w:rsid w:val="00165B35"/>
    <w:rsid w:val="00165C03"/>
    <w:rsid w:val="00165C25"/>
    <w:rsid w:val="00166B4C"/>
    <w:rsid w:val="00166D3B"/>
    <w:rsid w:val="00166FD7"/>
    <w:rsid w:val="00167472"/>
    <w:rsid w:val="00170077"/>
    <w:rsid w:val="001701B3"/>
    <w:rsid w:val="001704A3"/>
    <w:rsid w:val="0017051A"/>
    <w:rsid w:val="00170745"/>
    <w:rsid w:val="00170984"/>
    <w:rsid w:val="00170CCC"/>
    <w:rsid w:val="001710CC"/>
    <w:rsid w:val="001716D4"/>
    <w:rsid w:val="00171B97"/>
    <w:rsid w:val="001720AE"/>
    <w:rsid w:val="001728EC"/>
    <w:rsid w:val="00172E12"/>
    <w:rsid w:val="00173176"/>
    <w:rsid w:val="00173C00"/>
    <w:rsid w:val="001754CB"/>
    <w:rsid w:val="0017554E"/>
    <w:rsid w:val="00175A14"/>
    <w:rsid w:val="0017648E"/>
    <w:rsid w:val="0017702D"/>
    <w:rsid w:val="001770B1"/>
    <w:rsid w:val="00177205"/>
    <w:rsid w:val="00177230"/>
    <w:rsid w:val="00180292"/>
    <w:rsid w:val="00180B63"/>
    <w:rsid w:val="0018199A"/>
    <w:rsid w:val="00182186"/>
    <w:rsid w:val="00182188"/>
    <w:rsid w:val="001824F5"/>
    <w:rsid w:val="00183222"/>
    <w:rsid w:val="001841FB"/>
    <w:rsid w:val="00184F45"/>
    <w:rsid w:val="0018533D"/>
    <w:rsid w:val="00186502"/>
    <w:rsid w:val="001870F4"/>
    <w:rsid w:val="0018719A"/>
    <w:rsid w:val="001874E7"/>
    <w:rsid w:val="001879B7"/>
    <w:rsid w:val="00187B75"/>
    <w:rsid w:val="0019048E"/>
    <w:rsid w:val="001905C9"/>
    <w:rsid w:val="00190AF0"/>
    <w:rsid w:val="00190E90"/>
    <w:rsid w:val="00191848"/>
    <w:rsid w:val="00192635"/>
    <w:rsid w:val="0019285D"/>
    <w:rsid w:val="00192B76"/>
    <w:rsid w:val="00193D84"/>
    <w:rsid w:val="00193DBF"/>
    <w:rsid w:val="00194187"/>
    <w:rsid w:val="001948D7"/>
    <w:rsid w:val="00194920"/>
    <w:rsid w:val="001949A3"/>
    <w:rsid w:val="00194B6D"/>
    <w:rsid w:val="00195060"/>
    <w:rsid w:val="00195C58"/>
    <w:rsid w:val="00196551"/>
    <w:rsid w:val="0019697B"/>
    <w:rsid w:val="00196B68"/>
    <w:rsid w:val="00197C8B"/>
    <w:rsid w:val="00197D58"/>
    <w:rsid w:val="00197DFB"/>
    <w:rsid w:val="001A0B8C"/>
    <w:rsid w:val="001A0DBB"/>
    <w:rsid w:val="001A1488"/>
    <w:rsid w:val="001A1692"/>
    <w:rsid w:val="001A2023"/>
    <w:rsid w:val="001A22F7"/>
    <w:rsid w:val="001A35B2"/>
    <w:rsid w:val="001A4861"/>
    <w:rsid w:val="001A55B5"/>
    <w:rsid w:val="001A5608"/>
    <w:rsid w:val="001A5C6D"/>
    <w:rsid w:val="001A5DEB"/>
    <w:rsid w:val="001A7941"/>
    <w:rsid w:val="001B0975"/>
    <w:rsid w:val="001B0AC0"/>
    <w:rsid w:val="001B0B60"/>
    <w:rsid w:val="001B0C09"/>
    <w:rsid w:val="001B0E99"/>
    <w:rsid w:val="001B2301"/>
    <w:rsid w:val="001B2F7B"/>
    <w:rsid w:val="001B3430"/>
    <w:rsid w:val="001B35A8"/>
    <w:rsid w:val="001B38A7"/>
    <w:rsid w:val="001B3F28"/>
    <w:rsid w:val="001B4809"/>
    <w:rsid w:val="001B4917"/>
    <w:rsid w:val="001B522C"/>
    <w:rsid w:val="001B63B4"/>
    <w:rsid w:val="001B69D9"/>
    <w:rsid w:val="001B6B66"/>
    <w:rsid w:val="001B6BFC"/>
    <w:rsid w:val="001B6CE8"/>
    <w:rsid w:val="001B7FFA"/>
    <w:rsid w:val="001C0518"/>
    <w:rsid w:val="001C079E"/>
    <w:rsid w:val="001C1DD0"/>
    <w:rsid w:val="001C1ED9"/>
    <w:rsid w:val="001C31C6"/>
    <w:rsid w:val="001C3B68"/>
    <w:rsid w:val="001C3DC1"/>
    <w:rsid w:val="001C40A9"/>
    <w:rsid w:val="001C41E5"/>
    <w:rsid w:val="001C4ABC"/>
    <w:rsid w:val="001C4BA3"/>
    <w:rsid w:val="001C5017"/>
    <w:rsid w:val="001C51AC"/>
    <w:rsid w:val="001C5811"/>
    <w:rsid w:val="001C5EDD"/>
    <w:rsid w:val="001C6EAC"/>
    <w:rsid w:val="001C7344"/>
    <w:rsid w:val="001C74EA"/>
    <w:rsid w:val="001D048B"/>
    <w:rsid w:val="001D077D"/>
    <w:rsid w:val="001D1740"/>
    <w:rsid w:val="001D1A5F"/>
    <w:rsid w:val="001D1E32"/>
    <w:rsid w:val="001D1F5D"/>
    <w:rsid w:val="001D2706"/>
    <w:rsid w:val="001D2788"/>
    <w:rsid w:val="001D2B44"/>
    <w:rsid w:val="001D2FE5"/>
    <w:rsid w:val="001D3C05"/>
    <w:rsid w:val="001D3CAE"/>
    <w:rsid w:val="001D4A27"/>
    <w:rsid w:val="001D4E6B"/>
    <w:rsid w:val="001D58B1"/>
    <w:rsid w:val="001D61B7"/>
    <w:rsid w:val="001D6704"/>
    <w:rsid w:val="001D78DA"/>
    <w:rsid w:val="001D7A87"/>
    <w:rsid w:val="001D7EA8"/>
    <w:rsid w:val="001E0A11"/>
    <w:rsid w:val="001E0A59"/>
    <w:rsid w:val="001E0A67"/>
    <w:rsid w:val="001E1443"/>
    <w:rsid w:val="001E1809"/>
    <w:rsid w:val="001E19F3"/>
    <w:rsid w:val="001E258B"/>
    <w:rsid w:val="001E3118"/>
    <w:rsid w:val="001E3A92"/>
    <w:rsid w:val="001E3CC0"/>
    <w:rsid w:val="001E4184"/>
    <w:rsid w:val="001E42CA"/>
    <w:rsid w:val="001E42E1"/>
    <w:rsid w:val="001E4B97"/>
    <w:rsid w:val="001E4C4F"/>
    <w:rsid w:val="001E76EA"/>
    <w:rsid w:val="001E77B9"/>
    <w:rsid w:val="001E7D89"/>
    <w:rsid w:val="001F064D"/>
    <w:rsid w:val="001F0797"/>
    <w:rsid w:val="001F0DBA"/>
    <w:rsid w:val="001F1A2E"/>
    <w:rsid w:val="001F1BDC"/>
    <w:rsid w:val="001F1FFA"/>
    <w:rsid w:val="001F2096"/>
    <w:rsid w:val="001F2170"/>
    <w:rsid w:val="001F2297"/>
    <w:rsid w:val="001F2320"/>
    <w:rsid w:val="001F31F5"/>
    <w:rsid w:val="001F338E"/>
    <w:rsid w:val="001F36C0"/>
    <w:rsid w:val="001F3820"/>
    <w:rsid w:val="001F3C9E"/>
    <w:rsid w:val="001F46DA"/>
    <w:rsid w:val="001F4F25"/>
    <w:rsid w:val="001F5BCB"/>
    <w:rsid w:val="002005DA"/>
    <w:rsid w:val="00200C14"/>
    <w:rsid w:val="00200D16"/>
    <w:rsid w:val="00200EC4"/>
    <w:rsid w:val="00200EF5"/>
    <w:rsid w:val="00201107"/>
    <w:rsid w:val="002018C7"/>
    <w:rsid w:val="00201A1C"/>
    <w:rsid w:val="00201D4B"/>
    <w:rsid w:val="00201D52"/>
    <w:rsid w:val="00202101"/>
    <w:rsid w:val="00202228"/>
    <w:rsid w:val="00202A09"/>
    <w:rsid w:val="00203557"/>
    <w:rsid w:val="00204191"/>
    <w:rsid w:val="002042B6"/>
    <w:rsid w:val="00204D4B"/>
    <w:rsid w:val="002058E3"/>
    <w:rsid w:val="002064CB"/>
    <w:rsid w:val="002065A9"/>
    <w:rsid w:val="002074E3"/>
    <w:rsid w:val="00207747"/>
    <w:rsid w:val="00207AA9"/>
    <w:rsid w:val="00207B10"/>
    <w:rsid w:val="0021044E"/>
    <w:rsid w:val="0021094E"/>
    <w:rsid w:val="00210CB2"/>
    <w:rsid w:val="00210E05"/>
    <w:rsid w:val="002114B3"/>
    <w:rsid w:val="00211A64"/>
    <w:rsid w:val="00211BD6"/>
    <w:rsid w:val="0021228E"/>
    <w:rsid w:val="00212803"/>
    <w:rsid w:val="00212E2A"/>
    <w:rsid w:val="00213C99"/>
    <w:rsid w:val="00214FF6"/>
    <w:rsid w:val="00215233"/>
    <w:rsid w:val="00216567"/>
    <w:rsid w:val="002166DE"/>
    <w:rsid w:val="0021673B"/>
    <w:rsid w:val="00216A14"/>
    <w:rsid w:val="00217233"/>
    <w:rsid w:val="00217B63"/>
    <w:rsid w:val="00217E19"/>
    <w:rsid w:val="00217E1D"/>
    <w:rsid w:val="002200DD"/>
    <w:rsid w:val="002229E6"/>
    <w:rsid w:val="00222C92"/>
    <w:rsid w:val="00222F93"/>
    <w:rsid w:val="00223937"/>
    <w:rsid w:val="00223A1B"/>
    <w:rsid w:val="00223A59"/>
    <w:rsid w:val="00224865"/>
    <w:rsid w:val="002249CE"/>
    <w:rsid w:val="0022538D"/>
    <w:rsid w:val="00225574"/>
    <w:rsid w:val="00225B5A"/>
    <w:rsid w:val="00225FF0"/>
    <w:rsid w:val="0022600E"/>
    <w:rsid w:val="00226338"/>
    <w:rsid w:val="00226769"/>
    <w:rsid w:val="00226CE5"/>
    <w:rsid w:val="00227C71"/>
    <w:rsid w:val="00232926"/>
    <w:rsid w:val="0023298B"/>
    <w:rsid w:val="00232C70"/>
    <w:rsid w:val="00232E43"/>
    <w:rsid w:val="00232F0E"/>
    <w:rsid w:val="002338C6"/>
    <w:rsid w:val="0023405E"/>
    <w:rsid w:val="0023429C"/>
    <w:rsid w:val="002349DB"/>
    <w:rsid w:val="002350EC"/>
    <w:rsid w:val="002355DC"/>
    <w:rsid w:val="00235ABD"/>
    <w:rsid w:val="00236092"/>
    <w:rsid w:val="002366B9"/>
    <w:rsid w:val="00236CFF"/>
    <w:rsid w:val="00236D0D"/>
    <w:rsid w:val="00236FF4"/>
    <w:rsid w:val="002372D4"/>
    <w:rsid w:val="0023730D"/>
    <w:rsid w:val="002375EB"/>
    <w:rsid w:val="00237ACA"/>
    <w:rsid w:val="002402BE"/>
    <w:rsid w:val="002413FF"/>
    <w:rsid w:val="002418AB"/>
    <w:rsid w:val="00241C9D"/>
    <w:rsid w:val="00242767"/>
    <w:rsid w:val="00242E0E"/>
    <w:rsid w:val="002433C0"/>
    <w:rsid w:val="00243502"/>
    <w:rsid w:val="002435A4"/>
    <w:rsid w:val="00243CD0"/>
    <w:rsid w:val="002448D6"/>
    <w:rsid w:val="002450B2"/>
    <w:rsid w:val="00245BE9"/>
    <w:rsid w:val="00246575"/>
    <w:rsid w:val="00246C79"/>
    <w:rsid w:val="002477D5"/>
    <w:rsid w:val="00247B75"/>
    <w:rsid w:val="0025092A"/>
    <w:rsid w:val="0025165C"/>
    <w:rsid w:val="00251751"/>
    <w:rsid w:val="0025288C"/>
    <w:rsid w:val="00253846"/>
    <w:rsid w:val="00253922"/>
    <w:rsid w:val="00253B38"/>
    <w:rsid w:val="00253B40"/>
    <w:rsid w:val="00253D4F"/>
    <w:rsid w:val="00254624"/>
    <w:rsid w:val="00254697"/>
    <w:rsid w:val="00254D30"/>
    <w:rsid w:val="00254D4F"/>
    <w:rsid w:val="002550FE"/>
    <w:rsid w:val="00255389"/>
    <w:rsid w:val="00255EC7"/>
    <w:rsid w:val="002563DA"/>
    <w:rsid w:val="0025673E"/>
    <w:rsid w:val="0025699A"/>
    <w:rsid w:val="00256E91"/>
    <w:rsid w:val="00256F66"/>
    <w:rsid w:val="00257DF9"/>
    <w:rsid w:val="00260018"/>
    <w:rsid w:val="00260241"/>
    <w:rsid w:val="00260518"/>
    <w:rsid w:val="002606BE"/>
    <w:rsid w:val="0026090D"/>
    <w:rsid w:val="00260CB3"/>
    <w:rsid w:val="00260F4E"/>
    <w:rsid w:val="00263338"/>
    <w:rsid w:val="002633BA"/>
    <w:rsid w:val="0026369A"/>
    <w:rsid w:val="002646A6"/>
    <w:rsid w:val="00264812"/>
    <w:rsid w:val="00264990"/>
    <w:rsid w:val="00264ACF"/>
    <w:rsid w:val="002653A9"/>
    <w:rsid w:val="00265553"/>
    <w:rsid w:val="002659E9"/>
    <w:rsid w:val="00266A9E"/>
    <w:rsid w:val="00266E0C"/>
    <w:rsid w:val="0027023D"/>
    <w:rsid w:val="00270540"/>
    <w:rsid w:val="00270557"/>
    <w:rsid w:val="002706A7"/>
    <w:rsid w:val="002709B7"/>
    <w:rsid w:val="002714AF"/>
    <w:rsid w:val="0027182D"/>
    <w:rsid w:val="00272161"/>
    <w:rsid w:val="00272373"/>
    <w:rsid w:val="0027254A"/>
    <w:rsid w:val="0027259D"/>
    <w:rsid w:val="00272B5D"/>
    <w:rsid w:val="0027315D"/>
    <w:rsid w:val="00273BD2"/>
    <w:rsid w:val="0027413C"/>
    <w:rsid w:val="00274E73"/>
    <w:rsid w:val="00275CA0"/>
    <w:rsid w:val="002761A7"/>
    <w:rsid w:val="0027665D"/>
    <w:rsid w:val="002766A7"/>
    <w:rsid w:val="00276CFC"/>
    <w:rsid w:val="00276D2B"/>
    <w:rsid w:val="00277177"/>
    <w:rsid w:val="002771A8"/>
    <w:rsid w:val="002772F7"/>
    <w:rsid w:val="002808DC"/>
    <w:rsid w:val="00281011"/>
    <w:rsid w:val="0028137A"/>
    <w:rsid w:val="0028174C"/>
    <w:rsid w:val="00281935"/>
    <w:rsid w:val="002829FC"/>
    <w:rsid w:val="00282D30"/>
    <w:rsid w:val="00283CDA"/>
    <w:rsid w:val="00283D69"/>
    <w:rsid w:val="002845FB"/>
    <w:rsid w:val="002846B7"/>
    <w:rsid w:val="00284A3A"/>
    <w:rsid w:val="00284B8E"/>
    <w:rsid w:val="00286071"/>
    <w:rsid w:val="002865BC"/>
    <w:rsid w:val="0028686F"/>
    <w:rsid w:val="00286BC9"/>
    <w:rsid w:val="00287443"/>
    <w:rsid w:val="0028799C"/>
    <w:rsid w:val="00287AC1"/>
    <w:rsid w:val="00290164"/>
    <w:rsid w:val="00290657"/>
    <w:rsid w:val="00291206"/>
    <w:rsid w:val="0029280E"/>
    <w:rsid w:val="002928E4"/>
    <w:rsid w:val="002929D1"/>
    <w:rsid w:val="002930CD"/>
    <w:rsid w:val="0029431C"/>
    <w:rsid w:val="00294EE5"/>
    <w:rsid w:val="0029508B"/>
    <w:rsid w:val="0029649F"/>
    <w:rsid w:val="00296FA4"/>
    <w:rsid w:val="0029720A"/>
    <w:rsid w:val="002977ED"/>
    <w:rsid w:val="00297CC2"/>
    <w:rsid w:val="002A09BE"/>
    <w:rsid w:val="002A0FB1"/>
    <w:rsid w:val="002A23CB"/>
    <w:rsid w:val="002A2CF1"/>
    <w:rsid w:val="002A2D31"/>
    <w:rsid w:val="002A336C"/>
    <w:rsid w:val="002A3617"/>
    <w:rsid w:val="002A3CED"/>
    <w:rsid w:val="002A43CD"/>
    <w:rsid w:val="002A4829"/>
    <w:rsid w:val="002A4D2B"/>
    <w:rsid w:val="002A4F6B"/>
    <w:rsid w:val="002A5254"/>
    <w:rsid w:val="002A5E70"/>
    <w:rsid w:val="002A628D"/>
    <w:rsid w:val="002A62F1"/>
    <w:rsid w:val="002A6337"/>
    <w:rsid w:val="002A7805"/>
    <w:rsid w:val="002A7C51"/>
    <w:rsid w:val="002B016D"/>
    <w:rsid w:val="002B0389"/>
    <w:rsid w:val="002B05E9"/>
    <w:rsid w:val="002B082E"/>
    <w:rsid w:val="002B0F61"/>
    <w:rsid w:val="002B2980"/>
    <w:rsid w:val="002B2D57"/>
    <w:rsid w:val="002B33F1"/>
    <w:rsid w:val="002B41F4"/>
    <w:rsid w:val="002B4548"/>
    <w:rsid w:val="002B4A30"/>
    <w:rsid w:val="002B59DF"/>
    <w:rsid w:val="002B60F5"/>
    <w:rsid w:val="002B6137"/>
    <w:rsid w:val="002B63AD"/>
    <w:rsid w:val="002B6512"/>
    <w:rsid w:val="002B65CE"/>
    <w:rsid w:val="002B6BB8"/>
    <w:rsid w:val="002C0524"/>
    <w:rsid w:val="002C0B0C"/>
    <w:rsid w:val="002C0E06"/>
    <w:rsid w:val="002C0EE7"/>
    <w:rsid w:val="002C1089"/>
    <w:rsid w:val="002C108C"/>
    <w:rsid w:val="002C120C"/>
    <w:rsid w:val="002C173B"/>
    <w:rsid w:val="002C19F9"/>
    <w:rsid w:val="002C1A5F"/>
    <w:rsid w:val="002C2340"/>
    <w:rsid w:val="002C24E6"/>
    <w:rsid w:val="002C3CDF"/>
    <w:rsid w:val="002C3D0B"/>
    <w:rsid w:val="002C3DFD"/>
    <w:rsid w:val="002C41C3"/>
    <w:rsid w:val="002C467F"/>
    <w:rsid w:val="002C4785"/>
    <w:rsid w:val="002C4885"/>
    <w:rsid w:val="002C5EB1"/>
    <w:rsid w:val="002C697F"/>
    <w:rsid w:val="002C6EAD"/>
    <w:rsid w:val="002C6FC4"/>
    <w:rsid w:val="002C7845"/>
    <w:rsid w:val="002C7DA3"/>
    <w:rsid w:val="002D039F"/>
    <w:rsid w:val="002D1028"/>
    <w:rsid w:val="002D19AD"/>
    <w:rsid w:val="002D1E81"/>
    <w:rsid w:val="002D249C"/>
    <w:rsid w:val="002D250D"/>
    <w:rsid w:val="002D25AF"/>
    <w:rsid w:val="002D2B10"/>
    <w:rsid w:val="002D2B58"/>
    <w:rsid w:val="002D345C"/>
    <w:rsid w:val="002D3C85"/>
    <w:rsid w:val="002D417C"/>
    <w:rsid w:val="002D44F7"/>
    <w:rsid w:val="002D50BF"/>
    <w:rsid w:val="002D5A66"/>
    <w:rsid w:val="002D6461"/>
    <w:rsid w:val="002D6910"/>
    <w:rsid w:val="002D6A41"/>
    <w:rsid w:val="002D758F"/>
    <w:rsid w:val="002D7818"/>
    <w:rsid w:val="002D7A5C"/>
    <w:rsid w:val="002D7F4F"/>
    <w:rsid w:val="002E01E8"/>
    <w:rsid w:val="002E01F3"/>
    <w:rsid w:val="002E157F"/>
    <w:rsid w:val="002E17CC"/>
    <w:rsid w:val="002E1903"/>
    <w:rsid w:val="002E1AA0"/>
    <w:rsid w:val="002E202B"/>
    <w:rsid w:val="002E27A3"/>
    <w:rsid w:val="002E323C"/>
    <w:rsid w:val="002E351F"/>
    <w:rsid w:val="002E38B6"/>
    <w:rsid w:val="002E4684"/>
    <w:rsid w:val="002E4EA8"/>
    <w:rsid w:val="002E5218"/>
    <w:rsid w:val="002E57D8"/>
    <w:rsid w:val="002E5828"/>
    <w:rsid w:val="002E5F63"/>
    <w:rsid w:val="002E62E5"/>
    <w:rsid w:val="002E671B"/>
    <w:rsid w:val="002E6A11"/>
    <w:rsid w:val="002E6F85"/>
    <w:rsid w:val="002E7591"/>
    <w:rsid w:val="002E7A38"/>
    <w:rsid w:val="002F01EF"/>
    <w:rsid w:val="002F08C2"/>
    <w:rsid w:val="002F099A"/>
    <w:rsid w:val="002F0FDE"/>
    <w:rsid w:val="002F28B1"/>
    <w:rsid w:val="002F2F3B"/>
    <w:rsid w:val="002F3567"/>
    <w:rsid w:val="002F3723"/>
    <w:rsid w:val="002F38DC"/>
    <w:rsid w:val="002F4330"/>
    <w:rsid w:val="002F44CB"/>
    <w:rsid w:val="002F4951"/>
    <w:rsid w:val="002F5A2F"/>
    <w:rsid w:val="002F5AB6"/>
    <w:rsid w:val="002F61FF"/>
    <w:rsid w:val="002F6254"/>
    <w:rsid w:val="002F7953"/>
    <w:rsid w:val="002F7B45"/>
    <w:rsid w:val="003003FD"/>
    <w:rsid w:val="00300B08"/>
    <w:rsid w:val="00300B86"/>
    <w:rsid w:val="00301027"/>
    <w:rsid w:val="00301229"/>
    <w:rsid w:val="003012AC"/>
    <w:rsid w:val="00301D14"/>
    <w:rsid w:val="00301DFE"/>
    <w:rsid w:val="00302095"/>
    <w:rsid w:val="003025E3"/>
    <w:rsid w:val="00302A33"/>
    <w:rsid w:val="00302F2C"/>
    <w:rsid w:val="00303130"/>
    <w:rsid w:val="00303790"/>
    <w:rsid w:val="0030420E"/>
    <w:rsid w:val="0030428E"/>
    <w:rsid w:val="00304566"/>
    <w:rsid w:val="00304E69"/>
    <w:rsid w:val="00305734"/>
    <w:rsid w:val="00305966"/>
    <w:rsid w:val="00305B9C"/>
    <w:rsid w:val="00305CFB"/>
    <w:rsid w:val="0030672C"/>
    <w:rsid w:val="00306931"/>
    <w:rsid w:val="00307B2F"/>
    <w:rsid w:val="00307EFC"/>
    <w:rsid w:val="003107CE"/>
    <w:rsid w:val="00310B13"/>
    <w:rsid w:val="0031130C"/>
    <w:rsid w:val="0031169C"/>
    <w:rsid w:val="003120E2"/>
    <w:rsid w:val="00312AFC"/>
    <w:rsid w:val="00312ED9"/>
    <w:rsid w:val="00313350"/>
    <w:rsid w:val="003137D0"/>
    <w:rsid w:val="003141A9"/>
    <w:rsid w:val="003145A2"/>
    <w:rsid w:val="003147F5"/>
    <w:rsid w:val="00314CD0"/>
    <w:rsid w:val="003154ED"/>
    <w:rsid w:val="003155CD"/>
    <w:rsid w:val="00315611"/>
    <w:rsid w:val="00316072"/>
    <w:rsid w:val="003164E2"/>
    <w:rsid w:val="003165D4"/>
    <w:rsid w:val="00316E45"/>
    <w:rsid w:val="003172CB"/>
    <w:rsid w:val="00317B41"/>
    <w:rsid w:val="00317CCF"/>
    <w:rsid w:val="00321079"/>
    <w:rsid w:val="00321192"/>
    <w:rsid w:val="003217B1"/>
    <w:rsid w:val="003219CD"/>
    <w:rsid w:val="00321D5D"/>
    <w:rsid w:val="003221E9"/>
    <w:rsid w:val="00322508"/>
    <w:rsid w:val="00322E09"/>
    <w:rsid w:val="0032327A"/>
    <w:rsid w:val="00323C46"/>
    <w:rsid w:val="00324800"/>
    <w:rsid w:val="00324B04"/>
    <w:rsid w:val="00324D89"/>
    <w:rsid w:val="00324F32"/>
    <w:rsid w:val="00325346"/>
    <w:rsid w:val="0032612B"/>
    <w:rsid w:val="00326771"/>
    <w:rsid w:val="00326797"/>
    <w:rsid w:val="0032721A"/>
    <w:rsid w:val="00327346"/>
    <w:rsid w:val="003276DF"/>
    <w:rsid w:val="00327980"/>
    <w:rsid w:val="00327AB4"/>
    <w:rsid w:val="00327B83"/>
    <w:rsid w:val="003300F6"/>
    <w:rsid w:val="00330D93"/>
    <w:rsid w:val="00331196"/>
    <w:rsid w:val="003318CD"/>
    <w:rsid w:val="003321AA"/>
    <w:rsid w:val="00332236"/>
    <w:rsid w:val="00332677"/>
    <w:rsid w:val="00333215"/>
    <w:rsid w:val="003336C8"/>
    <w:rsid w:val="00334023"/>
    <w:rsid w:val="003342B3"/>
    <w:rsid w:val="00334916"/>
    <w:rsid w:val="00335324"/>
    <w:rsid w:val="00335439"/>
    <w:rsid w:val="00335497"/>
    <w:rsid w:val="00335D1F"/>
    <w:rsid w:val="00336B8E"/>
    <w:rsid w:val="00336EA6"/>
    <w:rsid w:val="0033772F"/>
    <w:rsid w:val="00337752"/>
    <w:rsid w:val="00337A16"/>
    <w:rsid w:val="00340BAF"/>
    <w:rsid w:val="0034156B"/>
    <w:rsid w:val="00341983"/>
    <w:rsid w:val="00341AF0"/>
    <w:rsid w:val="00341E5D"/>
    <w:rsid w:val="00341ECA"/>
    <w:rsid w:val="00342144"/>
    <w:rsid w:val="00342369"/>
    <w:rsid w:val="00342574"/>
    <w:rsid w:val="00342B71"/>
    <w:rsid w:val="00342F3D"/>
    <w:rsid w:val="003432CD"/>
    <w:rsid w:val="00343418"/>
    <w:rsid w:val="00343592"/>
    <w:rsid w:val="0034379E"/>
    <w:rsid w:val="0034489D"/>
    <w:rsid w:val="00344964"/>
    <w:rsid w:val="00345680"/>
    <w:rsid w:val="00345999"/>
    <w:rsid w:val="0034678F"/>
    <w:rsid w:val="00347679"/>
    <w:rsid w:val="00347712"/>
    <w:rsid w:val="00350819"/>
    <w:rsid w:val="00350EF5"/>
    <w:rsid w:val="00352944"/>
    <w:rsid w:val="003537DE"/>
    <w:rsid w:val="003539BE"/>
    <w:rsid w:val="00353FAC"/>
    <w:rsid w:val="003541E6"/>
    <w:rsid w:val="00354835"/>
    <w:rsid w:val="00354E8F"/>
    <w:rsid w:val="003553AA"/>
    <w:rsid w:val="003565B5"/>
    <w:rsid w:val="003566C1"/>
    <w:rsid w:val="003569E1"/>
    <w:rsid w:val="00356AB3"/>
    <w:rsid w:val="00357842"/>
    <w:rsid w:val="0036177B"/>
    <w:rsid w:val="003617F4"/>
    <w:rsid w:val="003631AD"/>
    <w:rsid w:val="00363D40"/>
    <w:rsid w:val="00363D7E"/>
    <w:rsid w:val="00363EAD"/>
    <w:rsid w:val="0036517D"/>
    <w:rsid w:val="00365791"/>
    <w:rsid w:val="00365D11"/>
    <w:rsid w:val="00366002"/>
    <w:rsid w:val="00366646"/>
    <w:rsid w:val="003671FB"/>
    <w:rsid w:val="003675C9"/>
    <w:rsid w:val="0036797D"/>
    <w:rsid w:val="00370297"/>
    <w:rsid w:val="003709E5"/>
    <w:rsid w:val="00370EA8"/>
    <w:rsid w:val="003717A0"/>
    <w:rsid w:val="003719B4"/>
    <w:rsid w:val="00371EFA"/>
    <w:rsid w:val="0037252D"/>
    <w:rsid w:val="00372B40"/>
    <w:rsid w:val="00372B61"/>
    <w:rsid w:val="00372E19"/>
    <w:rsid w:val="00372E20"/>
    <w:rsid w:val="0037310F"/>
    <w:rsid w:val="00373B4A"/>
    <w:rsid w:val="00374468"/>
    <w:rsid w:val="00374570"/>
    <w:rsid w:val="0037480F"/>
    <w:rsid w:val="00374C9F"/>
    <w:rsid w:val="0037509C"/>
    <w:rsid w:val="0037591C"/>
    <w:rsid w:val="00375ADA"/>
    <w:rsid w:val="00375E78"/>
    <w:rsid w:val="00375F65"/>
    <w:rsid w:val="003760A3"/>
    <w:rsid w:val="0037654D"/>
    <w:rsid w:val="00376B66"/>
    <w:rsid w:val="00376F5F"/>
    <w:rsid w:val="00377DFF"/>
    <w:rsid w:val="003807B1"/>
    <w:rsid w:val="003809A5"/>
    <w:rsid w:val="00381E1B"/>
    <w:rsid w:val="003826C7"/>
    <w:rsid w:val="0038308E"/>
    <w:rsid w:val="00383D0C"/>
    <w:rsid w:val="00383FD6"/>
    <w:rsid w:val="00384C1C"/>
    <w:rsid w:val="00384FD3"/>
    <w:rsid w:val="0038519A"/>
    <w:rsid w:val="003851AC"/>
    <w:rsid w:val="0038537F"/>
    <w:rsid w:val="00386E21"/>
    <w:rsid w:val="00386E87"/>
    <w:rsid w:val="003877E9"/>
    <w:rsid w:val="003878CC"/>
    <w:rsid w:val="00390775"/>
    <w:rsid w:val="00390FFA"/>
    <w:rsid w:val="003912A9"/>
    <w:rsid w:val="003924C0"/>
    <w:rsid w:val="00392557"/>
    <w:rsid w:val="0039262C"/>
    <w:rsid w:val="00392B3D"/>
    <w:rsid w:val="00392FA7"/>
    <w:rsid w:val="00393642"/>
    <w:rsid w:val="00393B5C"/>
    <w:rsid w:val="003943D7"/>
    <w:rsid w:val="00394EAD"/>
    <w:rsid w:val="00395123"/>
    <w:rsid w:val="0039582D"/>
    <w:rsid w:val="00396322"/>
    <w:rsid w:val="00396C5A"/>
    <w:rsid w:val="00396CC0"/>
    <w:rsid w:val="003A06F0"/>
    <w:rsid w:val="003A0712"/>
    <w:rsid w:val="003A0765"/>
    <w:rsid w:val="003A0873"/>
    <w:rsid w:val="003A1D23"/>
    <w:rsid w:val="003A1F00"/>
    <w:rsid w:val="003A250A"/>
    <w:rsid w:val="003A2C13"/>
    <w:rsid w:val="003A3623"/>
    <w:rsid w:val="003A3677"/>
    <w:rsid w:val="003A480E"/>
    <w:rsid w:val="003A626C"/>
    <w:rsid w:val="003A6301"/>
    <w:rsid w:val="003A63C0"/>
    <w:rsid w:val="003A7236"/>
    <w:rsid w:val="003A7306"/>
    <w:rsid w:val="003B00B7"/>
    <w:rsid w:val="003B0457"/>
    <w:rsid w:val="003B067C"/>
    <w:rsid w:val="003B09AC"/>
    <w:rsid w:val="003B0DD9"/>
    <w:rsid w:val="003B0EDC"/>
    <w:rsid w:val="003B20B3"/>
    <w:rsid w:val="003B224C"/>
    <w:rsid w:val="003B311E"/>
    <w:rsid w:val="003B3E19"/>
    <w:rsid w:val="003B4038"/>
    <w:rsid w:val="003B477A"/>
    <w:rsid w:val="003B4BF2"/>
    <w:rsid w:val="003B4D2B"/>
    <w:rsid w:val="003B503D"/>
    <w:rsid w:val="003B51C2"/>
    <w:rsid w:val="003B5B3F"/>
    <w:rsid w:val="003B5DA0"/>
    <w:rsid w:val="003B5E77"/>
    <w:rsid w:val="003B600A"/>
    <w:rsid w:val="003B620E"/>
    <w:rsid w:val="003B6322"/>
    <w:rsid w:val="003B7CD5"/>
    <w:rsid w:val="003C1940"/>
    <w:rsid w:val="003C27A4"/>
    <w:rsid w:val="003C27DB"/>
    <w:rsid w:val="003C3142"/>
    <w:rsid w:val="003C36EA"/>
    <w:rsid w:val="003C3E3C"/>
    <w:rsid w:val="003C4ADA"/>
    <w:rsid w:val="003C5090"/>
    <w:rsid w:val="003C50B1"/>
    <w:rsid w:val="003C5766"/>
    <w:rsid w:val="003C60D9"/>
    <w:rsid w:val="003C6566"/>
    <w:rsid w:val="003C673D"/>
    <w:rsid w:val="003C6F66"/>
    <w:rsid w:val="003C79FE"/>
    <w:rsid w:val="003D0138"/>
    <w:rsid w:val="003D0535"/>
    <w:rsid w:val="003D09EE"/>
    <w:rsid w:val="003D1CE0"/>
    <w:rsid w:val="003D220A"/>
    <w:rsid w:val="003D2620"/>
    <w:rsid w:val="003D3B0E"/>
    <w:rsid w:val="003D3E3F"/>
    <w:rsid w:val="003D44A5"/>
    <w:rsid w:val="003D4F77"/>
    <w:rsid w:val="003D517A"/>
    <w:rsid w:val="003D5532"/>
    <w:rsid w:val="003D56F4"/>
    <w:rsid w:val="003D5798"/>
    <w:rsid w:val="003D65BC"/>
    <w:rsid w:val="003D6786"/>
    <w:rsid w:val="003D6A0E"/>
    <w:rsid w:val="003D6A1C"/>
    <w:rsid w:val="003D6F0B"/>
    <w:rsid w:val="003D793E"/>
    <w:rsid w:val="003D7B9E"/>
    <w:rsid w:val="003E01E5"/>
    <w:rsid w:val="003E0393"/>
    <w:rsid w:val="003E06AA"/>
    <w:rsid w:val="003E11B8"/>
    <w:rsid w:val="003E1613"/>
    <w:rsid w:val="003E1963"/>
    <w:rsid w:val="003E1C0C"/>
    <w:rsid w:val="003E250D"/>
    <w:rsid w:val="003E2B74"/>
    <w:rsid w:val="003E2E47"/>
    <w:rsid w:val="003E3348"/>
    <w:rsid w:val="003E3A74"/>
    <w:rsid w:val="003E3CEB"/>
    <w:rsid w:val="003E4215"/>
    <w:rsid w:val="003E44A6"/>
    <w:rsid w:val="003E51C9"/>
    <w:rsid w:val="003E51F4"/>
    <w:rsid w:val="003E55E1"/>
    <w:rsid w:val="003E5B01"/>
    <w:rsid w:val="003E6564"/>
    <w:rsid w:val="003E6A9F"/>
    <w:rsid w:val="003F008D"/>
    <w:rsid w:val="003F0882"/>
    <w:rsid w:val="003F0CB7"/>
    <w:rsid w:val="003F167E"/>
    <w:rsid w:val="003F2322"/>
    <w:rsid w:val="003F24E6"/>
    <w:rsid w:val="003F2B06"/>
    <w:rsid w:val="003F2B9D"/>
    <w:rsid w:val="003F2CE1"/>
    <w:rsid w:val="003F3094"/>
    <w:rsid w:val="003F31B6"/>
    <w:rsid w:val="003F3246"/>
    <w:rsid w:val="003F32D1"/>
    <w:rsid w:val="003F32FD"/>
    <w:rsid w:val="003F38DC"/>
    <w:rsid w:val="003F449F"/>
    <w:rsid w:val="003F4A8F"/>
    <w:rsid w:val="003F4FB4"/>
    <w:rsid w:val="003F5695"/>
    <w:rsid w:val="003F5EFA"/>
    <w:rsid w:val="003F630D"/>
    <w:rsid w:val="003F664C"/>
    <w:rsid w:val="00400635"/>
    <w:rsid w:val="00400FDD"/>
    <w:rsid w:val="00401768"/>
    <w:rsid w:val="00401977"/>
    <w:rsid w:val="004025D9"/>
    <w:rsid w:val="004028C7"/>
    <w:rsid w:val="0040438B"/>
    <w:rsid w:val="004046EF"/>
    <w:rsid w:val="0040492E"/>
    <w:rsid w:val="00404A46"/>
    <w:rsid w:val="00405B6A"/>
    <w:rsid w:val="00407BC6"/>
    <w:rsid w:val="004100CA"/>
    <w:rsid w:val="0041079B"/>
    <w:rsid w:val="0041084E"/>
    <w:rsid w:val="004114B5"/>
    <w:rsid w:val="004117BC"/>
    <w:rsid w:val="00411862"/>
    <w:rsid w:val="00412527"/>
    <w:rsid w:val="0041298B"/>
    <w:rsid w:val="0041338B"/>
    <w:rsid w:val="00413499"/>
    <w:rsid w:val="00414278"/>
    <w:rsid w:val="0041556E"/>
    <w:rsid w:val="00415BD2"/>
    <w:rsid w:val="00415F7F"/>
    <w:rsid w:val="0041728E"/>
    <w:rsid w:val="004178FA"/>
    <w:rsid w:val="00420963"/>
    <w:rsid w:val="004210B4"/>
    <w:rsid w:val="00421767"/>
    <w:rsid w:val="00422E42"/>
    <w:rsid w:val="00422E4A"/>
    <w:rsid w:val="00422EED"/>
    <w:rsid w:val="00423C52"/>
    <w:rsid w:val="004243B9"/>
    <w:rsid w:val="00424738"/>
    <w:rsid w:val="00424B01"/>
    <w:rsid w:val="00424E3F"/>
    <w:rsid w:val="0042521C"/>
    <w:rsid w:val="00425825"/>
    <w:rsid w:val="00425D5C"/>
    <w:rsid w:val="00425E01"/>
    <w:rsid w:val="0042694A"/>
    <w:rsid w:val="00427189"/>
    <w:rsid w:val="0042753C"/>
    <w:rsid w:val="00427ED3"/>
    <w:rsid w:val="00427F79"/>
    <w:rsid w:val="00430228"/>
    <w:rsid w:val="00430530"/>
    <w:rsid w:val="004307BB"/>
    <w:rsid w:val="00430A61"/>
    <w:rsid w:val="00430CCA"/>
    <w:rsid w:val="00430F59"/>
    <w:rsid w:val="00431077"/>
    <w:rsid w:val="00431078"/>
    <w:rsid w:val="00431EBF"/>
    <w:rsid w:val="00432086"/>
    <w:rsid w:val="00432BCA"/>
    <w:rsid w:val="00432EDF"/>
    <w:rsid w:val="00433980"/>
    <w:rsid w:val="00433AE7"/>
    <w:rsid w:val="0043438D"/>
    <w:rsid w:val="00434AED"/>
    <w:rsid w:val="00434D21"/>
    <w:rsid w:val="004350F9"/>
    <w:rsid w:val="00435874"/>
    <w:rsid w:val="00435DFB"/>
    <w:rsid w:val="004364A8"/>
    <w:rsid w:val="004366E4"/>
    <w:rsid w:val="00436C3C"/>
    <w:rsid w:val="00436D10"/>
    <w:rsid w:val="00436D24"/>
    <w:rsid w:val="004371E3"/>
    <w:rsid w:val="004373DF"/>
    <w:rsid w:val="00437568"/>
    <w:rsid w:val="00440A14"/>
    <w:rsid w:val="00441DCA"/>
    <w:rsid w:val="00442610"/>
    <w:rsid w:val="00442DC4"/>
    <w:rsid w:val="00442F6E"/>
    <w:rsid w:val="00444F48"/>
    <w:rsid w:val="00444F6D"/>
    <w:rsid w:val="004454CC"/>
    <w:rsid w:val="00445784"/>
    <w:rsid w:val="004457AB"/>
    <w:rsid w:val="00446E05"/>
    <w:rsid w:val="00447BE6"/>
    <w:rsid w:val="004500AA"/>
    <w:rsid w:val="004509DD"/>
    <w:rsid w:val="00450BCA"/>
    <w:rsid w:val="0045119F"/>
    <w:rsid w:val="00451364"/>
    <w:rsid w:val="00451BDD"/>
    <w:rsid w:val="00451DF0"/>
    <w:rsid w:val="004520DC"/>
    <w:rsid w:val="0045351D"/>
    <w:rsid w:val="0045389D"/>
    <w:rsid w:val="00453CC9"/>
    <w:rsid w:val="004540B6"/>
    <w:rsid w:val="004543EC"/>
    <w:rsid w:val="004549DD"/>
    <w:rsid w:val="00454C35"/>
    <w:rsid w:val="00454DB8"/>
    <w:rsid w:val="00455065"/>
    <w:rsid w:val="0045568F"/>
    <w:rsid w:val="00455A3E"/>
    <w:rsid w:val="00455FC8"/>
    <w:rsid w:val="0045633D"/>
    <w:rsid w:val="0045665C"/>
    <w:rsid w:val="0045689F"/>
    <w:rsid w:val="00456BBD"/>
    <w:rsid w:val="0045782F"/>
    <w:rsid w:val="00457B27"/>
    <w:rsid w:val="00460C99"/>
    <w:rsid w:val="0046138C"/>
    <w:rsid w:val="00461DD1"/>
    <w:rsid w:val="00462456"/>
    <w:rsid w:val="00462759"/>
    <w:rsid w:val="00462DC6"/>
    <w:rsid w:val="00462F7A"/>
    <w:rsid w:val="004631F6"/>
    <w:rsid w:val="0046359B"/>
    <w:rsid w:val="004635AD"/>
    <w:rsid w:val="00463B21"/>
    <w:rsid w:val="004641B9"/>
    <w:rsid w:val="00464572"/>
    <w:rsid w:val="004645AC"/>
    <w:rsid w:val="00464D40"/>
    <w:rsid w:val="00464F20"/>
    <w:rsid w:val="00465C49"/>
    <w:rsid w:val="00465E09"/>
    <w:rsid w:val="004665C5"/>
    <w:rsid w:val="00467084"/>
    <w:rsid w:val="00467508"/>
    <w:rsid w:val="004700D0"/>
    <w:rsid w:val="00470560"/>
    <w:rsid w:val="00470DAC"/>
    <w:rsid w:val="00470F96"/>
    <w:rsid w:val="00471437"/>
    <w:rsid w:val="004717B1"/>
    <w:rsid w:val="00471E2F"/>
    <w:rsid w:val="004721E9"/>
    <w:rsid w:val="004725BC"/>
    <w:rsid w:val="004727EA"/>
    <w:rsid w:val="00472ADE"/>
    <w:rsid w:val="00472B6F"/>
    <w:rsid w:val="004730A8"/>
    <w:rsid w:val="00473186"/>
    <w:rsid w:val="0047384B"/>
    <w:rsid w:val="00473BB2"/>
    <w:rsid w:val="00473E31"/>
    <w:rsid w:val="00474796"/>
    <w:rsid w:val="0047721D"/>
    <w:rsid w:val="00477794"/>
    <w:rsid w:val="00477E76"/>
    <w:rsid w:val="004803BA"/>
    <w:rsid w:val="004812B7"/>
    <w:rsid w:val="00481397"/>
    <w:rsid w:val="0048142B"/>
    <w:rsid w:val="00481DFF"/>
    <w:rsid w:val="0048200C"/>
    <w:rsid w:val="0048298E"/>
    <w:rsid w:val="00482BB5"/>
    <w:rsid w:val="00482D6C"/>
    <w:rsid w:val="0048362A"/>
    <w:rsid w:val="00483D57"/>
    <w:rsid w:val="0048421B"/>
    <w:rsid w:val="004858E4"/>
    <w:rsid w:val="00485F97"/>
    <w:rsid w:val="00486536"/>
    <w:rsid w:val="00487001"/>
    <w:rsid w:val="00487225"/>
    <w:rsid w:val="00487736"/>
    <w:rsid w:val="00490B2A"/>
    <w:rsid w:val="00490D24"/>
    <w:rsid w:val="00490EF7"/>
    <w:rsid w:val="00490FA8"/>
    <w:rsid w:val="00491102"/>
    <w:rsid w:val="004911FA"/>
    <w:rsid w:val="00491363"/>
    <w:rsid w:val="00491501"/>
    <w:rsid w:val="00491533"/>
    <w:rsid w:val="00491914"/>
    <w:rsid w:val="00492801"/>
    <w:rsid w:val="004931CB"/>
    <w:rsid w:val="00493827"/>
    <w:rsid w:val="00493833"/>
    <w:rsid w:val="00493847"/>
    <w:rsid w:val="004938A6"/>
    <w:rsid w:val="00493B4D"/>
    <w:rsid w:val="00493E74"/>
    <w:rsid w:val="004959BB"/>
    <w:rsid w:val="00495B93"/>
    <w:rsid w:val="0049692D"/>
    <w:rsid w:val="00496A0C"/>
    <w:rsid w:val="00496C0A"/>
    <w:rsid w:val="004970D3"/>
    <w:rsid w:val="004A00CC"/>
    <w:rsid w:val="004A0B28"/>
    <w:rsid w:val="004A1078"/>
    <w:rsid w:val="004A1E58"/>
    <w:rsid w:val="004A1ED3"/>
    <w:rsid w:val="004A2683"/>
    <w:rsid w:val="004A2EB8"/>
    <w:rsid w:val="004A2FB3"/>
    <w:rsid w:val="004A3338"/>
    <w:rsid w:val="004A3562"/>
    <w:rsid w:val="004A46A9"/>
    <w:rsid w:val="004A5069"/>
    <w:rsid w:val="004A607F"/>
    <w:rsid w:val="004A6D87"/>
    <w:rsid w:val="004A7559"/>
    <w:rsid w:val="004A778E"/>
    <w:rsid w:val="004A7FAA"/>
    <w:rsid w:val="004B05EF"/>
    <w:rsid w:val="004B0C32"/>
    <w:rsid w:val="004B0CCC"/>
    <w:rsid w:val="004B0FBF"/>
    <w:rsid w:val="004B19C0"/>
    <w:rsid w:val="004B1D0D"/>
    <w:rsid w:val="004B20F8"/>
    <w:rsid w:val="004B226C"/>
    <w:rsid w:val="004B2BB9"/>
    <w:rsid w:val="004B2C2C"/>
    <w:rsid w:val="004B2D5C"/>
    <w:rsid w:val="004B3329"/>
    <w:rsid w:val="004B3D0A"/>
    <w:rsid w:val="004B420C"/>
    <w:rsid w:val="004B428E"/>
    <w:rsid w:val="004B436C"/>
    <w:rsid w:val="004B440F"/>
    <w:rsid w:val="004B4BFC"/>
    <w:rsid w:val="004B5064"/>
    <w:rsid w:val="004B55AF"/>
    <w:rsid w:val="004B5642"/>
    <w:rsid w:val="004B5DE1"/>
    <w:rsid w:val="004B60D0"/>
    <w:rsid w:val="004B6B91"/>
    <w:rsid w:val="004B6C70"/>
    <w:rsid w:val="004B6F75"/>
    <w:rsid w:val="004B7890"/>
    <w:rsid w:val="004B78B9"/>
    <w:rsid w:val="004C02BC"/>
    <w:rsid w:val="004C046C"/>
    <w:rsid w:val="004C0735"/>
    <w:rsid w:val="004C0EE0"/>
    <w:rsid w:val="004C11C4"/>
    <w:rsid w:val="004C1432"/>
    <w:rsid w:val="004C14B2"/>
    <w:rsid w:val="004C1802"/>
    <w:rsid w:val="004C1B61"/>
    <w:rsid w:val="004C1B62"/>
    <w:rsid w:val="004C2458"/>
    <w:rsid w:val="004C255A"/>
    <w:rsid w:val="004C3727"/>
    <w:rsid w:val="004C387E"/>
    <w:rsid w:val="004C4398"/>
    <w:rsid w:val="004C4F63"/>
    <w:rsid w:val="004C6C21"/>
    <w:rsid w:val="004C6DB7"/>
    <w:rsid w:val="004C7442"/>
    <w:rsid w:val="004C756D"/>
    <w:rsid w:val="004C7A33"/>
    <w:rsid w:val="004C7AE2"/>
    <w:rsid w:val="004C7CBD"/>
    <w:rsid w:val="004D00D9"/>
    <w:rsid w:val="004D095A"/>
    <w:rsid w:val="004D2BBB"/>
    <w:rsid w:val="004D36F5"/>
    <w:rsid w:val="004D393D"/>
    <w:rsid w:val="004D3B89"/>
    <w:rsid w:val="004D5221"/>
    <w:rsid w:val="004D5777"/>
    <w:rsid w:val="004D5790"/>
    <w:rsid w:val="004D59C8"/>
    <w:rsid w:val="004D5C4D"/>
    <w:rsid w:val="004D5C69"/>
    <w:rsid w:val="004D6D64"/>
    <w:rsid w:val="004D7318"/>
    <w:rsid w:val="004D732E"/>
    <w:rsid w:val="004E0ABB"/>
    <w:rsid w:val="004E0CAC"/>
    <w:rsid w:val="004E128D"/>
    <w:rsid w:val="004E1778"/>
    <w:rsid w:val="004E17CD"/>
    <w:rsid w:val="004E1852"/>
    <w:rsid w:val="004E27EA"/>
    <w:rsid w:val="004E2DBC"/>
    <w:rsid w:val="004E2EE0"/>
    <w:rsid w:val="004E32F9"/>
    <w:rsid w:val="004E3912"/>
    <w:rsid w:val="004E42EC"/>
    <w:rsid w:val="004E49E6"/>
    <w:rsid w:val="004E5DE5"/>
    <w:rsid w:val="004E6A81"/>
    <w:rsid w:val="004E718C"/>
    <w:rsid w:val="004E7338"/>
    <w:rsid w:val="004E733C"/>
    <w:rsid w:val="004E74D8"/>
    <w:rsid w:val="004E7C90"/>
    <w:rsid w:val="004E7F3D"/>
    <w:rsid w:val="004F0E53"/>
    <w:rsid w:val="004F154E"/>
    <w:rsid w:val="004F2CAA"/>
    <w:rsid w:val="004F2DBA"/>
    <w:rsid w:val="004F3C68"/>
    <w:rsid w:val="004F410A"/>
    <w:rsid w:val="004F426B"/>
    <w:rsid w:val="004F4B0B"/>
    <w:rsid w:val="004F4E8A"/>
    <w:rsid w:val="004F523B"/>
    <w:rsid w:val="004F6299"/>
    <w:rsid w:val="004F6371"/>
    <w:rsid w:val="004F6E7B"/>
    <w:rsid w:val="004F748A"/>
    <w:rsid w:val="004F7C0B"/>
    <w:rsid w:val="00500119"/>
    <w:rsid w:val="00500EA9"/>
    <w:rsid w:val="00501A3B"/>
    <w:rsid w:val="00502006"/>
    <w:rsid w:val="0050212A"/>
    <w:rsid w:val="00502144"/>
    <w:rsid w:val="00502731"/>
    <w:rsid w:val="00502BE4"/>
    <w:rsid w:val="00502D18"/>
    <w:rsid w:val="00502F31"/>
    <w:rsid w:val="00503440"/>
    <w:rsid w:val="005034F7"/>
    <w:rsid w:val="00503913"/>
    <w:rsid w:val="0050427D"/>
    <w:rsid w:val="00505333"/>
    <w:rsid w:val="0050555F"/>
    <w:rsid w:val="005056EF"/>
    <w:rsid w:val="00505D35"/>
    <w:rsid w:val="00505EAD"/>
    <w:rsid w:val="005062B5"/>
    <w:rsid w:val="00506614"/>
    <w:rsid w:val="00506CB8"/>
    <w:rsid w:val="0050781F"/>
    <w:rsid w:val="00507B7A"/>
    <w:rsid w:val="00510C4B"/>
    <w:rsid w:val="00511D93"/>
    <w:rsid w:val="005126C4"/>
    <w:rsid w:val="005127B5"/>
    <w:rsid w:val="005127EF"/>
    <w:rsid w:val="00512E33"/>
    <w:rsid w:val="00513553"/>
    <w:rsid w:val="005135C5"/>
    <w:rsid w:val="00513763"/>
    <w:rsid w:val="00513D34"/>
    <w:rsid w:val="00513E48"/>
    <w:rsid w:val="005141EB"/>
    <w:rsid w:val="00515042"/>
    <w:rsid w:val="00516A94"/>
    <w:rsid w:val="00516B50"/>
    <w:rsid w:val="005171CA"/>
    <w:rsid w:val="005175ED"/>
    <w:rsid w:val="00520365"/>
    <w:rsid w:val="005206B0"/>
    <w:rsid w:val="00520921"/>
    <w:rsid w:val="0052093E"/>
    <w:rsid w:val="00520BDE"/>
    <w:rsid w:val="0052181D"/>
    <w:rsid w:val="005224BE"/>
    <w:rsid w:val="00522BD3"/>
    <w:rsid w:val="00523079"/>
    <w:rsid w:val="005231CA"/>
    <w:rsid w:val="005233A6"/>
    <w:rsid w:val="00523802"/>
    <w:rsid w:val="00523D95"/>
    <w:rsid w:val="005241C9"/>
    <w:rsid w:val="00524A4F"/>
    <w:rsid w:val="005250A9"/>
    <w:rsid w:val="00525A35"/>
    <w:rsid w:val="005265D5"/>
    <w:rsid w:val="00526D2E"/>
    <w:rsid w:val="00526FF2"/>
    <w:rsid w:val="00527F86"/>
    <w:rsid w:val="0053015E"/>
    <w:rsid w:val="005304C2"/>
    <w:rsid w:val="00530D33"/>
    <w:rsid w:val="00531205"/>
    <w:rsid w:val="005319BE"/>
    <w:rsid w:val="00531E26"/>
    <w:rsid w:val="00532587"/>
    <w:rsid w:val="00532BBE"/>
    <w:rsid w:val="00532BF2"/>
    <w:rsid w:val="005331B7"/>
    <w:rsid w:val="005331D3"/>
    <w:rsid w:val="0053332E"/>
    <w:rsid w:val="005336F0"/>
    <w:rsid w:val="00533BB5"/>
    <w:rsid w:val="00533E2F"/>
    <w:rsid w:val="00534145"/>
    <w:rsid w:val="00534227"/>
    <w:rsid w:val="00534C08"/>
    <w:rsid w:val="00534C62"/>
    <w:rsid w:val="00534ED7"/>
    <w:rsid w:val="00535248"/>
    <w:rsid w:val="00535848"/>
    <w:rsid w:val="00536579"/>
    <w:rsid w:val="00536607"/>
    <w:rsid w:val="0053674D"/>
    <w:rsid w:val="00536773"/>
    <w:rsid w:val="00537343"/>
    <w:rsid w:val="00537547"/>
    <w:rsid w:val="00537ACA"/>
    <w:rsid w:val="00537C08"/>
    <w:rsid w:val="005400DB"/>
    <w:rsid w:val="00540203"/>
    <w:rsid w:val="005405B0"/>
    <w:rsid w:val="00542C74"/>
    <w:rsid w:val="00543884"/>
    <w:rsid w:val="00544EA9"/>
    <w:rsid w:val="00546313"/>
    <w:rsid w:val="00546330"/>
    <w:rsid w:val="005464FF"/>
    <w:rsid w:val="00546AF6"/>
    <w:rsid w:val="00546B79"/>
    <w:rsid w:val="00546E34"/>
    <w:rsid w:val="00546FCC"/>
    <w:rsid w:val="00547220"/>
    <w:rsid w:val="005475FA"/>
    <w:rsid w:val="0054774A"/>
    <w:rsid w:val="00547A4A"/>
    <w:rsid w:val="00547D70"/>
    <w:rsid w:val="00550613"/>
    <w:rsid w:val="00550E68"/>
    <w:rsid w:val="00551827"/>
    <w:rsid w:val="005519A8"/>
    <w:rsid w:val="005519CF"/>
    <w:rsid w:val="005520A0"/>
    <w:rsid w:val="00552142"/>
    <w:rsid w:val="00552501"/>
    <w:rsid w:val="00552BFA"/>
    <w:rsid w:val="00552DA6"/>
    <w:rsid w:val="00552E30"/>
    <w:rsid w:val="00552EC2"/>
    <w:rsid w:val="0055303B"/>
    <w:rsid w:val="00553474"/>
    <w:rsid w:val="00553A77"/>
    <w:rsid w:val="00554595"/>
    <w:rsid w:val="005548A3"/>
    <w:rsid w:val="005549B5"/>
    <w:rsid w:val="00554D45"/>
    <w:rsid w:val="00554E2A"/>
    <w:rsid w:val="00554E8D"/>
    <w:rsid w:val="005566AC"/>
    <w:rsid w:val="00556842"/>
    <w:rsid w:val="00556A0A"/>
    <w:rsid w:val="00556B41"/>
    <w:rsid w:val="00556DC1"/>
    <w:rsid w:val="005579DD"/>
    <w:rsid w:val="005603D1"/>
    <w:rsid w:val="00560659"/>
    <w:rsid w:val="00560715"/>
    <w:rsid w:val="0056122C"/>
    <w:rsid w:val="00562642"/>
    <w:rsid w:val="00562C6F"/>
    <w:rsid w:val="00563083"/>
    <w:rsid w:val="00563322"/>
    <w:rsid w:val="005640F0"/>
    <w:rsid w:val="00564C81"/>
    <w:rsid w:val="00566F8F"/>
    <w:rsid w:val="00567411"/>
    <w:rsid w:val="005678C4"/>
    <w:rsid w:val="00567916"/>
    <w:rsid w:val="00567DD6"/>
    <w:rsid w:val="00570142"/>
    <w:rsid w:val="005705B2"/>
    <w:rsid w:val="005705CD"/>
    <w:rsid w:val="005709A3"/>
    <w:rsid w:val="0057159B"/>
    <w:rsid w:val="00572455"/>
    <w:rsid w:val="00572FD2"/>
    <w:rsid w:val="00574055"/>
    <w:rsid w:val="00574230"/>
    <w:rsid w:val="00574288"/>
    <w:rsid w:val="00574ACF"/>
    <w:rsid w:val="00574AF2"/>
    <w:rsid w:val="0057530D"/>
    <w:rsid w:val="005753BF"/>
    <w:rsid w:val="005758BB"/>
    <w:rsid w:val="00575BB1"/>
    <w:rsid w:val="0057609C"/>
    <w:rsid w:val="005762A0"/>
    <w:rsid w:val="00576540"/>
    <w:rsid w:val="0057659E"/>
    <w:rsid w:val="00577B19"/>
    <w:rsid w:val="005802F0"/>
    <w:rsid w:val="00580A42"/>
    <w:rsid w:val="00580FD1"/>
    <w:rsid w:val="0058138C"/>
    <w:rsid w:val="00583253"/>
    <w:rsid w:val="005834B9"/>
    <w:rsid w:val="005837A1"/>
    <w:rsid w:val="0058412E"/>
    <w:rsid w:val="00584AE6"/>
    <w:rsid w:val="00584E18"/>
    <w:rsid w:val="00585EB2"/>
    <w:rsid w:val="005900F6"/>
    <w:rsid w:val="00590326"/>
    <w:rsid w:val="0059072F"/>
    <w:rsid w:val="005910EB"/>
    <w:rsid w:val="005926C2"/>
    <w:rsid w:val="00592D2C"/>
    <w:rsid w:val="00593628"/>
    <w:rsid w:val="005946FE"/>
    <w:rsid w:val="00595031"/>
    <w:rsid w:val="00595068"/>
    <w:rsid w:val="00596E4E"/>
    <w:rsid w:val="0059731D"/>
    <w:rsid w:val="0059746A"/>
    <w:rsid w:val="00597E1D"/>
    <w:rsid w:val="005A0122"/>
    <w:rsid w:val="005A05B6"/>
    <w:rsid w:val="005A070D"/>
    <w:rsid w:val="005A108B"/>
    <w:rsid w:val="005A1297"/>
    <w:rsid w:val="005A17D6"/>
    <w:rsid w:val="005A27A4"/>
    <w:rsid w:val="005A2ABC"/>
    <w:rsid w:val="005A428F"/>
    <w:rsid w:val="005A442F"/>
    <w:rsid w:val="005A4903"/>
    <w:rsid w:val="005A5D6E"/>
    <w:rsid w:val="005A5F5F"/>
    <w:rsid w:val="005A682D"/>
    <w:rsid w:val="005A6D58"/>
    <w:rsid w:val="005A7604"/>
    <w:rsid w:val="005A76FC"/>
    <w:rsid w:val="005A7955"/>
    <w:rsid w:val="005A79D2"/>
    <w:rsid w:val="005A7B1B"/>
    <w:rsid w:val="005B00F8"/>
    <w:rsid w:val="005B0614"/>
    <w:rsid w:val="005B0684"/>
    <w:rsid w:val="005B18B6"/>
    <w:rsid w:val="005B1C9E"/>
    <w:rsid w:val="005B22AF"/>
    <w:rsid w:val="005B26DF"/>
    <w:rsid w:val="005B2C09"/>
    <w:rsid w:val="005B3F28"/>
    <w:rsid w:val="005B4EB4"/>
    <w:rsid w:val="005B5069"/>
    <w:rsid w:val="005B53BB"/>
    <w:rsid w:val="005B5557"/>
    <w:rsid w:val="005B5691"/>
    <w:rsid w:val="005B56A4"/>
    <w:rsid w:val="005B6389"/>
    <w:rsid w:val="005B66E8"/>
    <w:rsid w:val="005B6D1D"/>
    <w:rsid w:val="005B6E35"/>
    <w:rsid w:val="005B7069"/>
    <w:rsid w:val="005B7406"/>
    <w:rsid w:val="005B7E6A"/>
    <w:rsid w:val="005C04F4"/>
    <w:rsid w:val="005C09DB"/>
    <w:rsid w:val="005C0BCB"/>
    <w:rsid w:val="005C28A1"/>
    <w:rsid w:val="005C29F0"/>
    <w:rsid w:val="005C370E"/>
    <w:rsid w:val="005C375C"/>
    <w:rsid w:val="005C37D5"/>
    <w:rsid w:val="005C394E"/>
    <w:rsid w:val="005C3B01"/>
    <w:rsid w:val="005C40D2"/>
    <w:rsid w:val="005C4C75"/>
    <w:rsid w:val="005C5192"/>
    <w:rsid w:val="005C5E6B"/>
    <w:rsid w:val="005C6074"/>
    <w:rsid w:val="005C60F3"/>
    <w:rsid w:val="005C65D3"/>
    <w:rsid w:val="005C779F"/>
    <w:rsid w:val="005C78A3"/>
    <w:rsid w:val="005C79C9"/>
    <w:rsid w:val="005D0A0E"/>
    <w:rsid w:val="005D13CE"/>
    <w:rsid w:val="005D1CF6"/>
    <w:rsid w:val="005D1E7A"/>
    <w:rsid w:val="005D23ED"/>
    <w:rsid w:val="005D2F26"/>
    <w:rsid w:val="005D3989"/>
    <w:rsid w:val="005D48DD"/>
    <w:rsid w:val="005D5781"/>
    <w:rsid w:val="005D5E93"/>
    <w:rsid w:val="005D6A7A"/>
    <w:rsid w:val="005D6AA6"/>
    <w:rsid w:val="005D6C5A"/>
    <w:rsid w:val="005D6CF2"/>
    <w:rsid w:val="005D6D89"/>
    <w:rsid w:val="005D6D9D"/>
    <w:rsid w:val="005E08C4"/>
    <w:rsid w:val="005E0A1B"/>
    <w:rsid w:val="005E0B00"/>
    <w:rsid w:val="005E14A8"/>
    <w:rsid w:val="005E176C"/>
    <w:rsid w:val="005E1C49"/>
    <w:rsid w:val="005E1D0D"/>
    <w:rsid w:val="005E1E60"/>
    <w:rsid w:val="005E3621"/>
    <w:rsid w:val="005E3746"/>
    <w:rsid w:val="005E394F"/>
    <w:rsid w:val="005E3B8E"/>
    <w:rsid w:val="005E46ED"/>
    <w:rsid w:val="005E4C4F"/>
    <w:rsid w:val="005E597B"/>
    <w:rsid w:val="005E5EA0"/>
    <w:rsid w:val="005E68D4"/>
    <w:rsid w:val="005E7D30"/>
    <w:rsid w:val="005E7D50"/>
    <w:rsid w:val="005E7F17"/>
    <w:rsid w:val="005F0B9A"/>
    <w:rsid w:val="005F19B2"/>
    <w:rsid w:val="005F1AD6"/>
    <w:rsid w:val="005F1CAA"/>
    <w:rsid w:val="005F1E25"/>
    <w:rsid w:val="005F30E5"/>
    <w:rsid w:val="005F3733"/>
    <w:rsid w:val="005F3AFE"/>
    <w:rsid w:val="005F4B00"/>
    <w:rsid w:val="005F4DF4"/>
    <w:rsid w:val="005F5119"/>
    <w:rsid w:val="005F5512"/>
    <w:rsid w:val="005F56BC"/>
    <w:rsid w:val="005F5769"/>
    <w:rsid w:val="005F5936"/>
    <w:rsid w:val="005F5AF0"/>
    <w:rsid w:val="005F5CDB"/>
    <w:rsid w:val="005F5D89"/>
    <w:rsid w:val="005F6572"/>
    <w:rsid w:val="005F6763"/>
    <w:rsid w:val="005F69FE"/>
    <w:rsid w:val="005F7086"/>
    <w:rsid w:val="005F7D32"/>
    <w:rsid w:val="005F7EE8"/>
    <w:rsid w:val="0060041C"/>
    <w:rsid w:val="006009EF"/>
    <w:rsid w:val="00601243"/>
    <w:rsid w:val="00601A33"/>
    <w:rsid w:val="00603395"/>
    <w:rsid w:val="00604965"/>
    <w:rsid w:val="00604BAE"/>
    <w:rsid w:val="0060567A"/>
    <w:rsid w:val="00606B70"/>
    <w:rsid w:val="00607012"/>
    <w:rsid w:val="006073BC"/>
    <w:rsid w:val="006077EA"/>
    <w:rsid w:val="006079AA"/>
    <w:rsid w:val="00607D62"/>
    <w:rsid w:val="00607D73"/>
    <w:rsid w:val="00607D95"/>
    <w:rsid w:val="0061031B"/>
    <w:rsid w:val="00611FD6"/>
    <w:rsid w:val="006121CF"/>
    <w:rsid w:val="00612F04"/>
    <w:rsid w:val="00614512"/>
    <w:rsid w:val="00614B74"/>
    <w:rsid w:val="0061539A"/>
    <w:rsid w:val="00615ECB"/>
    <w:rsid w:val="0061787B"/>
    <w:rsid w:val="00617BED"/>
    <w:rsid w:val="00620535"/>
    <w:rsid w:val="0062094A"/>
    <w:rsid w:val="006209DE"/>
    <w:rsid w:val="00621B0D"/>
    <w:rsid w:val="006225A5"/>
    <w:rsid w:val="00622689"/>
    <w:rsid w:val="00622AC0"/>
    <w:rsid w:val="00622DB9"/>
    <w:rsid w:val="006235AB"/>
    <w:rsid w:val="0062365A"/>
    <w:rsid w:val="00623A92"/>
    <w:rsid w:val="00623DB9"/>
    <w:rsid w:val="00623EE6"/>
    <w:rsid w:val="0062490F"/>
    <w:rsid w:val="0062530B"/>
    <w:rsid w:val="006254CC"/>
    <w:rsid w:val="00625544"/>
    <w:rsid w:val="00625B0C"/>
    <w:rsid w:val="00625F77"/>
    <w:rsid w:val="00626763"/>
    <w:rsid w:val="00626C30"/>
    <w:rsid w:val="00626C7D"/>
    <w:rsid w:val="00626DC3"/>
    <w:rsid w:val="006277E4"/>
    <w:rsid w:val="00627D6E"/>
    <w:rsid w:val="00627D9C"/>
    <w:rsid w:val="00627FF8"/>
    <w:rsid w:val="0063036A"/>
    <w:rsid w:val="0063079E"/>
    <w:rsid w:val="00630890"/>
    <w:rsid w:val="00630EBB"/>
    <w:rsid w:val="006316A0"/>
    <w:rsid w:val="0063172D"/>
    <w:rsid w:val="00631908"/>
    <w:rsid w:val="00631A70"/>
    <w:rsid w:val="006321E0"/>
    <w:rsid w:val="00632447"/>
    <w:rsid w:val="00632BF5"/>
    <w:rsid w:val="00632E20"/>
    <w:rsid w:val="0063433C"/>
    <w:rsid w:val="006347AF"/>
    <w:rsid w:val="00634E50"/>
    <w:rsid w:val="00634EF4"/>
    <w:rsid w:val="00635033"/>
    <w:rsid w:val="006352D9"/>
    <w:rsid w:val="00636051"/>
    <w:rsid w:val="006365C4"/>
    <w:rsid w:val="0063670E"/>
    <w:rsid w:val="00636727"/>
    <w:rsid w:val="00637FC1"/>
    <w:rsid w:val="0064120B"/>
    <w:rsid w:val="006412E6"/>
    <w:rsid w:val="00641FE3"/>
    <w:rsid w:val="00642F5D"/>
    <w:rsid w:val="00643655"/>
    <w:rsid w:val="006437B3"/>
    <w:rsid w:val="00643C09"/>
    <w:rsid w:val="0064436A"/>
    <w:rsid w:val="00644D02"/>
    <w:rsid w:val="00646E48"/>
    <w:rsid w:val="0064709F"/>
    <w:rsid w:val="00647723"/>
    <w:rsid w:val="006477C6"/>
    <w:rsid w:val="00647EED"/>
    <w:rsid w:val="006500DC"/>
    <w:rsid w:val="006507B8"/>
    <w:rsid w:val="00651416"/>
    <w:rsid w:val="006519AC"/>
    <w:rsid w:val="00651C7D"/>
    <w:rsid w:val="006528E3"/>
    <w:rsid w:val="006531EA"/>
    <w:rsid w:val="006549FB"/>
    <w:rsid w:val="00655C4E"/>
    <w:rsid w:val="00655EFF"/>
    <w:rsid w:val="00656348"/>
    <w:rsid w:val="00657340"/>
    <w:rsid w:val="00657C00"/>
    <w:rsid w:val="00660ABF"/>
    <w:rsid w:val="00661115"/>
    <w:rsid w:val="00661142"/>
    <w:rsid w:val="0066182F"/>
    <w:rsid w:val="00663955"/>
    <w:rsid w:val="00663979"/>
    <w:rsid w:val="00663A36"/>
    <w:rsid w:val="006648A3"/>
    <w:rsid w:val="00666AB6"/>
    <w:rsid w:val="00666C93"/>
    <w:rsid w:val="006673F5"/>
    <w:rsid w:val="00667A81"/>
    <w:rsid w:val="0067063F"/>
    <w:rsid w:val="00670875"/>
    <w:rsid w:val="00670E63"/>
    <w:rsid w:val="00671220"/>
    <w:rsid w:val="0067222C"/>
    <w:rsid w:val="00672553"/>
    <w:rsid w:val="00672586"/>
    <w:rsid w:val="006725A0"/>
    <w:rsid w:val="0067275F"/>
    <w:rsid w:val="00673054"/>
    <w:rsid w:val="006736D9"/>
    <w:rsid w:val="0067400C"/>
    <w:rsid w:val="0067401B"/>
    <w:rsid w:val="00674961"/>
    <w:rsid w:val="0067654D"/>
    <w:rsid w:val="00676B79"/>
    <w:rsid w:val="0067707A"/>
    <w:rsid w:val="006773C2"/>
    <w:rsid w:val="00677BFC"/>
    <w:rsid w:val="00677D44"/>
    <w:rsid w:val="00680CF6"/>
    <w:rsid w:val="00681B73"/>
    <w:rsid w:val="006824C4"/>
    <w:rsid w:val="00682EBA"/>
    <w:rsid w:val="00682F39"/>
    <w:rsid w:val="00683189"/>
    <w:rsid w:val="0068333F"/>
    <w:rsid w:val="00684790"/>
    <w:rsid w:val="0068499A"/>
    <w:rsid w:val="006849AA"/>
    <w:rsid w:val="00684E32"/>
    <w:rsid w:val="00685E1F"/>
    <w:rsid w:val="00686425"/>
    <w:rsid w:val="00686BC9"/>
    <w:rsid w:val="00686D98"/>
    <w:rsid w:val="00686FA7"/>
    <w:rsid w:val="0068794D"/>
    <w:rsid w:val="006905DD"/>
    <w:rsid w:val="006910A4"/>
    <w:rsid w:val="006910BC"/>
    <w:rsid w:val="00691B1D"/>
    <w:rsid w:val="00692072"/>
    <w:rsid w:val="006921DA"/>
    <w:rsid w:val="006923E0"/>
    <w:rsid w:val="00692BC0"/>
    <w:rsid w:val="00692F96"/>
    <w:rsid w:val="006934C0"/>
    <w:rsid w:val="00693822"/>
    <w:rsid w:val="006948C1"/>
    <w:rsid w:val="006948E2"/>
    <w:rsid w:val="00694A5F"/>
    <w:rsid w:val="0069697D"/>
    <w:rsid w:val="00697F6F"/>
    <w:rsid w:val="006A0460"/>
    <w:rsid w:val="006A0D73"/>
    <w:rsid w:val="006A0D84"/>
    <w:rsid w:val="006A10C0"/>
    <w:rsid w:val="006A1B1D"/>
    <w:rsid w:val="006A20DE"/>
    <w:rsid w:val="006A2485"/>
    <w:rsid w:val="006A24BA"/>
    <w:rsid w:val="006A391F"/>
    <w:rsid w:val="006A3DF5"/>
    <w:rsid w:val="006A4244"/>
    <w:rsid w:val="006A439E"/>
    <w:rsid w:val="006A4506"/>
    <w:rsid w:val="006A4A42"/>
    <w:rsid w:val="006A4EE2"/>
    <w:rsid w:val="006A5B25"/>
    <w:rsid w:val="006A5F3A"/>
    <w:rsid w:val="006A5F57"/>
    <w:rsid w:val="006A6FF8"/>
    <w:rsid w:val="006A79E7"/>
    <w:rsid w:val="006A7D18"/>
    <w:rsid w:val="006A7D41"/>
    <w:rsid w:val="006B022C"/>
    <w:rsid w:val="006B0999"/>
    <w:rsid w:val="006B0A18"/>
    <w:rsid w:val="006B1F57"/>
    <w:rsid w:val="006B258B"/>
    <w:rsid w:val="006B2749"/>
    <w:rsid w:val="006B29C1"/>
    <w:rsid w:val="006B2CFD"/>
    <w:rsid w:val="006B2FFD"/>
    <w:rsid w:val="006B3179"/>
    <w:rsid w:val="006B3342"/>
    <w:rsid w:val="006B33DA"/>
    <w:rsid w:val="006B354B"/>
    <w:rsid w:val="006B383B"/>
    <w:rsid w:val="006B48B9"/>
    <w:rsid w:val="006B4DD0"/>
    <w:rsid w:val="006B4DD5"/>
    <w:rsid w:val="006B504F"/>
    <w:rsid w:val="006B5BDF"/>
    <w:rsid w:val="006B5C5B"/>
    <w:rsid w:val="006B64D0"/>
    <w:rsid w:val="006B6F57"/>
    <w:rsid w:val="006B6F75"/>
    <w:rsid w:val="006B7244"/>
    <w:rsid w:val="006B7C80"/>
    <w:rsid w:val="006B7E7F"/>
    <w:rsid w:val="006C0DDE"/>
    <w:rsid w:val="006C0EA8"/>
    <w:rsid w:val="006C1A19"/>
    <w:rsid w:val="006C270C"/>
    <w:rsid w:val="006C3039"/>
    <w:rsid w:val="006C314B"/>
    <w:rsid w:val="006C34AE"/>
    <w:rsid w:val="006C3681"/>
    <w:rsid w:val="006C3710"/>
    <w:rsid w:val="006C3A45"/>
    <w:rsid w:val="006C3FE4"/>
    <w:rsid w:val="006C41D0"/>
    <w:rsid w:val="006C42F0"/>
    <w:rsid w:val="006C452B"/>
    <w:rsid w:val="006C4B10"/>
    <w:rsid w:val="006C574E"/>
    <w:rsid w:val="006C5853"/>
    <w:rsid w:val="006C5A5B"/>
    <w:rsid w:val="006C6A16"/>
    <w:rsid w:val="006C6CDD"/>
    <w:rsid w:val="006C6F68"/>
    <w:rsid w:val="006C7092"/>
    <w:rsid w:val="006D0D39"/>
    <w:rsid w:val="006D1142"/>
    <w:rsid w:val="006D1D51"/>
    <w:rsid w:val="006D21E4"/>
    <w:rsid w:val="006D2FE9"/>
    <w:rsid w:val="006D3A18"/>
    <w:rsid w:val="006D3DE0"/>
    <w:rsid w:val="006D4232"/>
    <w:rsid w:val="006D475A"/>
    <w:rsid w:val="006D47E6"/>
    <w:rsid w:val="006D4BF2"/>
    <w:rsid w:val="006D58AB"/>
    <w:rsid w:val="006D6713"/>
    <w:rsid w:val="006D67FD"/>
    <w:rsid w:val="006D6FA1"/>
    <w:rsid w:val="006D74FB"/>
    <w:rsid w:val="006D7A6F"/>
    <w:rsid w:val="006D7CA9"/>
    <w:rsid w:val="006E1F24"/>
    <w:rsid w:val="006E207C"/>
    <w:rsid w:val="006E2349"/>
    <w:rsid w:val="006E234B"/>
    <w:rsid w:val="006E259A"/>
    <w:rsid w:val="006E2678"/>
    <w:rsid w:val="006E2B68"/>
    <w:rsid w:val="006E417A"/>
    <w:rsid w:val="006E4901"/>
    <w:rsid w:val="006E4A7D"/>
    <w:rsid w:val="006E6822"/>
    <w:rsid w:val="006E6970"/>
    <w:rsid w:val="006E6BC2"/>
    <w:rsid w:val="006E6C48"/>
    <w:rsid w:val="006E7737"/>
    <w:rsid w:val="006E77C3"/>
    <w:rsid w:val="006F0068"/>
    <w:rsid w:val="006F1D9E"/>
    <w:rsid w:val="006F22C4"/>
    <w:rsid w:val="006F2F19"/>
    <w:rsid w:val="006F3AFC"/>
    <w:rsid w:val="006F4BC5"/>
    <w:rsid w:val="006F4C3A"/>
    <w:rsid w:val="006F4E94"/>
    <w:rsid w:val="006F5549"/>
    <w:rsid w:val="006F5B44"/>
    <w:rsid w:val="006F5E9D"/>
    <w:rsid w:val="006F6155"/>
    <w:rsid w:val="006F630B"/>
    <w:rsid w:val="006F6803"/>
    <w:rsid w:val="006F70EA"/>
    <w:rsid w:val="006F7119"/>
    <w:rsid w:val="007004AB"/>
    <w:rsid w:val="007004CE"/>
    <w:rsid w:val="00700A08"/>
    <w:rsid w:val="007014CA"/>
    <w:rsid w:val="0070193A"/>
    <w:rsid w:val="00702271"/>
    <w:rsid w:val="007023A3"/>
    <w:rsid w:val="007027DD"/>
    <w:rsid w:val="00702B5A"/>
    <w:rsid w:val="007033C6"/>
    <w:rsid w:val="00704820"/>
    <w:rsid w:val="0070485C"/>
    <w:rsid w:val="007056D1"/>
    <w:rsid w:val="00705E9B"/>
    <w:rsid w:val="0070699C"/>
    <w:rsid w:val="00706FE7"/>
    <w:rsid w:val="00707609"/>
    <w:rsid w:val="00707A82"/>
    <w:rsid w:val="00707F65"/>
    <w:rsid w:val="00707FE8"/>
    <w:rsid w:val="00710597"/>
    <w:rsid w:val="0071082E"/>
    <w:rsid w:val="0071093A"/>
    <w:rsid w:val="00711381"/>
    <w:rsid w:val="007116B4"/>
    <w:rsid w:val="00712209"/>
    <w:rsid w:val="00712A97"/>
    <w:rsid w:val="00713145"/>
    <w:rsid w:val="00713536"/>
    <w:rsid w:val="00713E56"/>
    <w:rsid w:val="00714359"/>
    <w:rsid w:val="007145CD"/>
    <w:rsid w:val="00714832"/>
    <w:rsid w:val="007149E3"/>
    <w:rsid w:val="007152FC"/>
    <w:rsid w:val="0071540F"/>
    <w:rsid w:val="0071573A"/>
    <w:rsid w:val="007165A5"/>
    <w:rsid w:val="00716A15"/>
    <w:rsid w:val="007173DC"/>
    <w:rsid w:val="00717432"/>
    <w:rsid w:val="007177CA"/>
    <w:rsid w:val="0072031E"/>
    <w:rsid w:val="0072055C"/>
    <w:rsid w:val="00720682"/>
    <w:rsid w:val="007209A8"/>
    <w:rsid w:val="00720C72"/>
    <w:rsid w:val="00721032"/>
    <w:rsid w:val="00721672"/>
    <w:rsid w:val="0072255A"/>
    <w:rsid w:val="00722B08"/>
    <w:rsid w:val="00722CBE"/>
    <w:rsid w:val="00722E87"/>
    <w:rsid w:val="007232C8"/>
    <w:rsid w:val="0072394F"/>
    <w:rsid w:val="00723F96"/>
    <w:rsid w:val="00724436"/>
    <w:rsid w:val="007244C6"/>
    <w:rsid w:val="007245CD"/>
    <w:rsid w:val="00724EEB"/>
    <w:rsid w:val="00725087"/>
    <w:rsid w:val="0072659F"/>
    <w:rsid w:val="00726786"/>
    <w:rsid w:val="00727282"/>
    <w:rsid w:val="0072776D"/>
    <w:rsid w:val="00727DE2"/>
    <w:rsid w:val="0073150E"/>
    <w:rsid w:val="00731B39"/>
    <w:rsid w:val="00732492"/>
    <w:rsid w:val="007325D9"/>
    <w:rsid w:val="007325DF"/>
    <w:rsid w:val="00733173"/>
    <w:rsid w:val="00733B34"/>
    <w:rsid w:val="007340B7"/>
    <w:rsid w:val="007340F1"/>
    <w:rsid w:val="0073512F"/>
    <w:rsid w:val="00735E4D"/>
    <w:rsid w:val="00736C63"/>
    <w:rsid w:val="00736E0B"/>
    <w:rsid w:val="007373B4"/>
    <w:rsid w:val="0073751E"/>
    <w:rsid w:val="0074072C"/>
    <w:rsid w:val="00740C35"/>
    <w:rsid w:val="00740D5D"/>
    <w:rsid w:val="00741274"/>
    <w:rsid w:val="00741CA5"/>
    <w:rsid w:val="00742956"/>
    <w:rsid w:val="00742D42"/>
    <w:rsid w:val="00743C0C"/>
    <w:rsid w:val="0074415D"/>
    <w:rsid w:val="0074459C"/>
    <w:rsid w:val="00744821"/>
    <w:rsid w:val="00745597"/>
    <w:rsid w:val="007455A6"/>
    <w:rsid w:val="007459F9"/>
    <w:rsid w:val="00745CB9"/>
    <w:rsid w:val="00745D58"/>
    <w:rsid w:val="00746450"/>
    <w:rsid w:val="0074651F"/>
    <w:rsid w:val="007469AE"/>
    <w:rsid w:val="00746B7B"/>
    <w:rsid w:val="00747227"/>
    <w:rsid w:val="00747334"/>
    <w:rsid w:val="007478EE"/>
    <w:rsid w:val="00750C09"/>
    <w:rsid w:val="00751326"/>
    <w:rsid w:val="0075158E"/>
    <w:rsid w:val="00751AE4"/>
    <w:rsid w:val="007524A1"/>
    <w:rsid w:val="007539ED"/>
    <w:rsid w:val="00753E4B"/>
    <w:rsid w:val="007540B3"/>
    <w:rsid w:val="00755527"/>
    <w:rsid w:val="00755D69"/>
    <w:rsid w:val="00755FF6"/>
    <w:rsid w:val="00756279"/>
    <w:rsid w:val="00756A4C"/>
    <w:rsid w:val="00756DEC"/>
    <w:rsid w:val="00756ED7"/>
    <w:rsid w:val="007572B3"/>
    <w:rsid w:val="00757948"/>
    <w:rsid w:val="00757E23"/>
    <w:rsid w:val="00760EB2"/>
    <w:rsid w:val="0076104F"/>
    <w:rsid w:val="00761A2C"/>
    <w:rsid w:val="00762047"/>
    <w:rsid w:val="0076209D"/>
    <w:rsid w:val="0076241F"/>
    <w:rsid w:val="00762A2A"/>
    <w:rsid w:val="00762D0A"/>
    <w:rsid w:val="007631BC"/>
    <w:rsid w:val="0076325D"/>
    <w:rsid w:val="007634FD"/>
    <w:rsid w:val="00763C32"/>
    <w:rsid w:val="00764095"/>
    <w:rsid w:val="00765122"/>
    <w:rsid w:val="00766297"/>
    <w:rsid w:val="0076696A"/>
    <w:rsid w:val="007672D2"/>
    <w:rsid w:val="00767317"/>
    <w:rsid w:val="00767D1A"/>
    <w:rsid w:val="007709D0"/>
    <w:rsid w:val="00770ABB"/>
    <w:rsid w:val="00770C32"/>
    <w:rsid w:val="007710E7"/>
    <w:rsid w:val="00771F31"/>
    <w:rsid w:val="00772532"/>
    <w:rsid w:val="007736A9"/>
    <w:rsid w:val="007736D5"/>
    <w:rsid w:val="007739FE"/>
    <w:rsid w:val="00773C16"/>
    <w:rsid w:val="007740A8"/>
    <w:rsid w:val="007745B9"/>
    <w:rsid w:val="007747C8"/>
    <w:rsid w:val="007752E6"/>
    <w:rsid w:val="00775365"/>
    <w:rsid w:val="007757D8"/>
    <w:rsid w:val="00776243"/>
    <w:rsid w:val="0077634B"/>
    <w:rsid w:val="0077637D"/>
    <w:rsid w:val="00776F6D"/>
    <w:rsid w:val="007800E6"/>
    <w:rsid w:val="00780EEC"/>
    <w:rsid w:val="00781A1B"/>
    <w:rsid w:val="00781D0F"/>
    <w:rsid w:val="007822A0"/>
    <w:rsid w:val="00782A07"/>
    <w:rsid w:val="00783811"/>
    <w:rsid w:val="00783906"/>
    <w:rsid w:val="00783CB9"/>
    <w:rsid w:val="00783FD7"/>
    <w:rsid w:val="00784968"/>
    <w:rsid w:val="00784D12"/>
    <w:rsid w:val="007850A5"/>
    <w:rsid w:val="007855D8"/>
    <w:rsid w:val="00785DDD"/>
    <w:rsid w:val="00787957"/>
    <w:rsid w:val="007879B1"/>
    <w:rsid w:val="00790B14"/>
    <w:rsid w:val="007919A9"/>
    <w:rsid w:val="00792E94"/>
    <w:rsid w:val="0079367A"/>
    <w:rsid w:val="0079398E"/>
    <w:rsid w:val="007946DC"/>
    <w:rsid w:val="007949AA"/>
    <w:rsid w:val="00794FD2"/>
    <w:rsid w:val="00795112"/>
    <w:rsid w:val="007956BF"/>
    <w:rsid w:val="00796BC2"/>
    <w:rsid w:val="00796DD6"/>
    <w:rsid w:val="007977CC"/>
    <w:rsid w:val="007978A4"/>
    <w:rsid w:val="00797E76"/>
    <w:rsid w:val="007A04BE"/>
    <w:rsid w:val="007A09E1"/>
    <w:rsid w:val="007A18B0"/>
    <w:rsid w:val="007A1C8A"/>
    <w:rsid w:val="007A2EA6"/>
    <w:rsid w:val="007A2EF8"/>
    <w:rsid w:val="007A3222"/>
    <w:rsid w:val="007A3C39"/>
    <w:rsid w:val="007A3CA9"/>
    <w:rsid w:val="007A45CF"/>
    <w:rsid w:val="007A483B"/>
    <w:rsid w:val="007A4B07"/>
    <w:rsid w:val="007A4BEC"/>
    <w:rsid w:val="007A4F52"/>
    <w:rsid w:val="007A57D5"/>
    <w:rsid w:val="007A6011"/>
    <w:rsid w:val="007A63CF"/>
    <w:rsid w:val="007A6C01"/>
    <w:rsid w:val="007A7071"/>
    <w:rsid w:val="007A7556"/>
    <w:rsid w:val="007A7C11"/>
    <w:rsid w:val="007A7CA2"/>
    <w:rsid w:val="007B0CC0"/>
    <w:rsid w:val="007B0DBE"/>
    <w:rsid w:val="007B1F54"/>
    <w:rsid w:val="007B20DB"/>
    <w:rsid w:val="007B2480"/>
    <w:rsid w:val="007B260F"/>
    <w:rsid w:val="007B277C"/>
    <w:rsid w:val="007B2840"/>
    <w:rsid w:val="007B2D57"/>
    <w:rsid w:val="007B2FFB"/>
    <w:rsid w:val="007B3C52"/>
    <w:rsid w:val="007B43F8"/>
    <w:rsid w:val="007B60FD"/>
    <w:rsid w:val="007B6166"/>
    <w:rsid w:val="007B62A0"/>
    <w:rsid w:val="007B63C5"/>
    <w:rsid w:val="007B6463"/>
    <w:rsid w:val="007B6528"/>
    <w:rsid w:val="007B66BC"/>
    <w:rsid w:val="007B69FA"/>
    <w:rsid w:val="007B702E"/>
    <w:rsid w:val="007C135B"/>
    <w:rsid w:val="007C2A02"/>
    <w:rsid w:val="007C2C69"/>
    <w:rsid w:val="007C31B0"/>
    <w:rsid w:val="007C36B3"/>
    <w:rsid w:val="007C396E"/>
    <w:rsid w:val="007C3E90"/>
    <w:rsid w:val="007C4359"/>
    <w:rsid w:val="007C49B0"/>
    <w:rsid w:val="007C4A8E"/>
    <w:rsid w:val="007C507E"/>
    <w:rsid w:val="007C5327"/>
    <w:rsid w:val="007C562D"/>
    <w:rsid w:val="007C577F"/>
    <w:rsid w:val="007C5983"/>
    <w:rsid w:val="007C5B67"/>
    <w:rsid w:val="007C635C"/>
    <w:rsid w:val="007C6987"/>
    <w:rsid w:val="007C69C4"/>
    <w:rsid w:val="007D114C"/>
    <w:rsid w:val="007D15DB"/>
    <w:rsid w:val="007D1603"/>
    <w:rsid w:val="007D1634"/>
    <w:rsid w:val="007D1686"/>
    <w:rsid w:val="007D1A78"/>
    <w:rsid w:val="007D1F39"/>
    <w:rsid w:val="007D2000"/>
    <w:rsid w:val="007D2853"/>
    <w:rsid w:val="007D2BE3"/>
    <w:rsid w:val="007D373E"/>
    <w:rsid w:val="007D390F"/>
    <w:rsid w:val="007D438E"/>
    <w:rsid w:val="007D44B7"/>
    <w:rsid w:val="007D48DA"/>
    <w:rsid w:val="007D4A57"/>
    <w:rsid w:val="007D51EE"/>
    <w:rsid w:val="007D5A20"/>
    <w:rsid w:val="007D5EE1"/>
    <w:rsid w:val="007D67AB"/>
    <w:rsid w:val="007D6C16"/>
    <w:rsid w:val="007D6E30"/>
    <w:rsid w:val="007E01F3"/>
    <w:rsid w:val="007E0EB4"/>
    <w:rsid w:val="007E1673"/>
    <w:rsid w:val="007E1B99"/>
    <w:rsid w:val="007E2385"/>
    <w:rsid w:val="007E2981"/>
    <w:rsid w:val="007E2A7F"/>
    <w:rsid w:val="007E2A89"/>
    <w:rsid w:val="007E2B11"/>
    <w:rsid w:val="007E3E08"/>
    <w:rsid w:val="007E40FF"/>
    <w:rsid w:val="007E41E6"/>
    <w:rsid w:val="007E46F1"/>
    <w:rsid w:val="007E4F26"/>
    <w:rsid w:val="007E59CE"/>
    <w:rsid w:val="007E5E26"/>
    <w:rsid w:val="007E61A1"/>
    <w:rsid w:val="007E6E98"/>
    <w:rsid w:val="007E7B92"/>
    <w:rsid w:val="007F0438"/>
    <w:rsid w:val="007F0C2D"/>
    <w:rsid w:val="007F1178"/>
    <w:rsid w:val="007F1FEB"/>
    <w:rsid w:val="007F20EC"/>
    <w:rsid w:val="007F3091"/>
    <w:rsid w:val="007F33D1"/>
    <w:rsid w:val="007F35A2"/>
    <w:rsid w:val="007F41CF"/>
    <w:rsid w:val="007F41DB"/>
    <w:rsid w:val="007F4A82"/>
    <w:rsid w:val="007F5556"/>
    <w:rsid w:val="007F55DE"/>
    <w:rsid w:val="007F5621"/>
    <w:rsid w:val="007F5C08"/>
    <w:rsid w:val="007F5CB6"/>
    <w:rsid w:val="007F5D08"/>
    <w:rsid w:val="007F61F3"/>
    <w:rsid w:val="007F64BE"/>
    <w:rsid w:val="007F695E"/>
    <w:rsid w:val="007F6C39"/>
    <w:rsid w:val="007F6ED2"/>
    <w:rsid w:val="007F6FDE"/>
    <w:rsid w:val="007F7432"/>
    <w:rsid w:val="007F7B58"/>
    <w:rsid w:val="00800107"/>
    <w:rsid w:val="00800115"/>
    <w:rsid w:val="00800130"/>
    <w:rsid w:val="00800835"/>
    <w:rsid w:val="0080122C"/>
    <w:rsid w:val="00801927"/>
    <w:rsid w:val="0080195A"/>
    <w:rsid w:val="00801D20"/>
    <w:rsid w:val="00801E1A"/>
    <w:rsid w:val="00802140"/>
    <w:rsid w:val="00804196"/>
    <w:rsid w:val="008041E9"/>
    <w:rsid w:val="00804246"/>
    <w:rsid w:val="00804C2E"/>
    <w:rsid w:val="008051D7"/>
    <w:rsid w:val="00806923"/>
    <w:rsid w:val="0080702E"/>
    <w:rsid w:val="00807DD0"/>
    <w:rsid w:val="00807EF9"/>
    <w:rsid w:val="00807F12"/>
    <w:rsid w:val="00807FA5"/>
    <w:rsid w:val="00810077"/>
    <w:rsid w:val="008100A2"/>
    <w:rsid w:val="008100F0"/>
    <w:rsid w:val="0081022D"/>
    <w:rsid w:val="008108F1"/>
    <w:rsid w:val="00810FED"/>
    <w:rsid w:val="0081170D"/>
    <w:rsid w:val="00811F1C"/>
    <w:rsid w:val="008127C1"/>
    <w:rsid w:val="00812997"/>
    <w:rsid w:val="00813D4B"/>
    <w:rsid w:val="00813DB3"/>
    <w:rsid w:val="00814233"/>
    <w:rsid w:val="0081463D"/>
    <w:rsid w:val="00814665"/>
    <w:rsid w:val="00814F04"/>
    <w:rsid w:val="00815EA3"/>
    <w:rsid w:val="00816E49"/>
    <w:rsid w:val="008177D3"/>
    <w:rsid w:val="00817D9B"/>
    <w:rsid w:val="0082071D"/>
    <w:rsid w:val="00820BD4"/>
    <w:rsid w:val="00821B65"/>
    <w:rsid w:val="00822696"/>
    <w:rsid w:val="0082299D"/>
    <w:rsid w:val="00823829"/>
    <w:rsid w:val="00823CBC"/>
    <w:rsid w:val="0082423A"/>
    <w:rsid w:val="00824A1B"/>
    <w:rsid w:val="00824AB6"/>
    <w:rsid w:val="00824C04"/>
    <w:rsid w:val="00824F33"/>
    <w:rsid w:val="00824F4D"/>
    <w:rsid w:val="008250D2"/>
    <w:rsid w:val="00826130"/>
    <w:rsid w:val="00826668"/>
    <w:rsid w:val="00826E2D"/>
    <w:rsid w:val="00830B31"/>
    <w:rsid w:val="00831E55"/>
    <w:rsid w:val="0083254D"/>
    <w:rsid w:val="008325C4"/>
    <w:rsid w:val="008325F6"/>
    <w:rsid w:val="00832BB0"/>
    <w:rsid w:val="00832C50"/>
    <w:rsid w:val="008332D0"/>
    <w:rsid w:val="008339BE"/>
    <w:rsid w:val="00834156"/>
    <w:rsid w:val="00834353"/>
    <w:rsid w:val="00834766"/>
    <w:rsid w:val="00834842"/>
    <w:rsid w:val="0083543A"/>
    <w:rsid w:val="00835945"/>
    <w:rsid w:val="00835AFF"/>
    <w:rsid w:val="00835B16"/>
    <w:rsid w:val="00835D3B"/>
    <w:rsid w:val="008361CC"/>
    <w:rsid w:val="00836D88"/>
    <w:rsid w:val="008373B2"/>
    <w:rsid w:val="00837E0B"/>
    <w:rsid w:val="0084040D"/>
    <w:rsid w:val="008405FD"/>
    <w:rsid w:val="0084065E"/>
    <w:rsid w:val="0084067E"/>
    <w:rsid w:val="008407C8"/>
    <w:rsid w:val="00840B15"/>
    <w:rsid w:val="00841253"/>
    <w:rsid w:val="00841683"/>
    <w:rsid w:val="008419D6"/>
    <w:rsid w:val="00841B03"/>
    <w:rsid w:val="0084299D"/>
    <w:rsid w:val="008429C2"/>
    <w:rsid w:val="00842FB7"/>
    <w:rsid w:val="00843CFE"/>
    <w:rsid w:val="00843D54"/>
    <w:rsid w:val="0084428B"/>
    <w:rsid w:val="00844530"/>
    <w:rsid w:val="008446DF"/>
    <w:rsid w:val="0084490D"/>
    <w:rsid w:val="00844A0E"/>
    <w:rsid w:val="008467EF"/>
    <w:rsid w:val="00846A2A"/>
    <w:rsid w:val="00847A49"/>
    <w:rsid w:val="00847AEC"/>
    <w:rsid w:val="008506B8"/>
    <w:rsid w:val="008515A7"/>
    <w:rsid w:val="008523D7"/>
    <w:rsid w:val="0085275E"/>
    <w:rsid w:val="00853450"/>
    <w:rsid w:val="00853626"/>
    <w:rsid w:val="008540E6"/>
    <w:rsid w:val="00854373"/>
    <w:rsid w:val="008544DB"/>
    <w:rsid w:val="00854686"/>
    <w:rsid w:val="008556D7"/>
    <w:rsid w:val="00855CDF"/>
    <w:rsid w:val="008560CA"/>
    <w:rsid w:val="008566E6"/>
    <w:rsid w:val="00856FFF"/>
    <w:rsid w:val="00857388"/>
    <w:rsid w:val="00857F12"/>
    <w:rsid w:val="00857FAD"/>
    <w:rsid w:val="0086065C"/>
    <w:rsid w:val="00861045"/>
    <w:rsid w:val="008620D1"/>
    <w:rsid w:val="00862D47"/>
    <w:rsid w:val="00863977"/>
    <w:rsid w:val="00864DFB"/>
    <w:rsid w:val="00865A2D"/>
    <w:rsid w:val="00865E3D"/>
    <w:rsid w:val="00866AF7"/>
    <w:rsid w:val="00867944"/>
    <w:rsid w:val="00867BB3"/>
    <w:rsid w:val="00867BE2"/>
    <w:rsid w:val="00867BED"/>
    <w:rsid w:val="008707A3"/>
    <w:rsid w:val="00870953"/>
    <w:rsid w:val="00870F24"/>
    <w:rsid w:val="00871023"/>
    <w:rsid w:val="00871483"/>
    <w:rsid w:val="008718C8"/>
    <w:rsid w:val="00871DEE"/>
    <w:rsid w:val="00871E15"/>
    <w:rsid w:val="00871EA0"/>
    <w:rsid w:val="00872110"/>
    <w:rsid w:val="0087234D"/>
    <w:rsid w:val="00872ACE"/>
    <w:rsid w:val="00872BF7"/>
    <w:rsid w:val="00872C11"/>
    <w:rsid w:val="00872FE3"/>
    <w:rsid w:val="0087487D"/>
    <w:rsid w:val="00875F93"/>
    <w:rsid w:val="0087624A"/>
    <w:rsid w:val="00876694"/>
    <w:rsid w:val="00876C12"/>
    <w:rsid w:val="008776C3"/>
    <w:rsid w:val="00877C71"/>
    <w:rsid w:val="00877E28"/>
    <w:rsid w:val="00877E8D"/>
    <w:rsid w:val="0088020E"/>
    <w:rsid w:val="0088034C"/>
    <w:rsid w:val="00880678"/>
    <w:rsid w:val="00880DC3"/>
    <w:rsid w:val="0088139F"/>
    <w:rsid w:val="0088148B"/>
    <w:rsid w:val="00881D3D"/>
    <w:rsid w:val="008820A6"/>
    <w:rsid w:val="0088236D"/>
    <w:rsid w:val="008825F1"/>
    <w:rsid w:val="00882702"/>
    <w:rsid w:val="008828C4"/>
    <w:rsid w:val="00882FD9"/>
    <w:rsid w:val="008832A3"/>
    <w:rsid w:val="008833DF"/>
    <w:rsid w:val="00883544"/>
    <w:rsid w:val="008840E1"/>
    <w:rsid w:val="0088422E"/>
    <w:rsid w:val="00884990"/>
    <w:rsid w:val="00885726"/>
    <w:rsid w:val="00885995"/>
    <w:rsid w:val="00885A17"/>
    <w:rsid w:val="00885B45"/>
    <w:rsid w:val="00885DE1"/>
    <w:rsid w:val="00886C69"/>
    <w:rsid w:val="00886E4D"/>
    <w:rsid w:val="0089049A"/>
    <w:rsid w:val="00891942"/>
    <w:rsid w:val="00891FF1"/>
    <w:rsid w:val="00892435"/>
    <w:rsid w:val="0089250D"/>
    <w:rsid w:val="00892AF5"/>
    <w:rsid w:val="00892E79"/>
    <w:rsid w:val="00893A3B"/>
    <w:rsid w:val="00893F1B"/>
    <w:rsid w:val="00894097"/>
    <w:rsid w:val="0089431D"/>
    <w:rsid w:val="00894359"/>
    <w:rsid w:val="00894370"/>
    <w:rsid w:val="00895224"/>
    <w:rsid w:val="0089534C"/>
    <w:rsid w:val="008955E8"/>
    <w:rsid w:val="008955F6"/>
    <w:rsid w:val="00895FDE"/>
    <w:rsid w:val="008963B8"/>
    <w:rsid w:val="00897901"/>
    <w:rsid w:val="00897D03"/>
    <w:rsid w:val="008A134E"/>
    <w:rsid w:val="008A1A23"/>
    <w:rsid w:val="008A1E73"/>
    <w:rsid w:val="008A2263"/>
    <w:rsid w:val="008A242F"/>
    <w:rsid w:val="008A3093"/>
    <w:rsid w:val="008A3DCA"/>
    <w:rsid w:val="008A49DD"/>
    <w:rsid w:val="008A5E7B"/>
    <w:rsid w:val="008A6190"/>
    <w:rsid w:val="008A6463"/>
    <w:rsid w:val="008A6A2F"/>
    <w:rsid w:val="008A772D"/>
    <w:rsid w:val="008B077C"/>
    <w:rsid w:val="008B1557"/>
    <w:rsid w:val="008B1CAD"/>
    <w:rsid w:val="008B24AF"/>
    <w:rsid w:val="008B26B8"/>
    <w:rsid w:val="008B3A42"/>
    <w:rsid w:val="008B47BC"/>
    <w:rsid w:val="008B4C6C"/>
    <w:rsid w:val="008B52F0"/>
    <w:rsid w:val="008B565E"/>
    <w:rsid w:val="008B5B6D"/>
    <w:rsid w:val="008B61E7"/>
    <w:rsid w:val="008B6588"/>
    <w:rsid w:val="008B678D"/>
    <w:rsid w:val="008B68E7"/>
    <w:rsid w:val="008B6E21"/>
    <w:rsid w:val="008B6FF9"/>
    <w:rsid w:val="008B7A46"/>
    <w:rsid w:val="008C074D"/>
    <w:rsid w:val="008C198B"/>
    <w:rsid w:val="008C1F6A"/>
    <w:rsid w:val="008C29CC"/>
    <w:rsid w:val="008C2EB4"/>
    <w:rsid w:val="008C3077"/>
    <w:rsid w:val="008C30AD"/>
    <w:rsid w:val="008C3EE2"/>
    <w:rsid w:val="008C3F7B"/>
    <w:rsid w:val="008C4888"/>
    <w:rsid w:val="008C580C"/>
    <w:rsid w:val="008C62FB"/>
    <w:rsid w:val="008C6C3B"/>
    <w:rsid w:val="008C727A"/>
    <w:rsid w:val="008C7913"/>
    <w:rsid w:val="008D0B46"/>
    <w:rsid w:val="008D0C27"/>
    <w:rsid w:val="008D0FBA"/>
    <w:rsid w:val="008D1093"/>
    <w:rsid w:val="008D141E"/>
    <w:rsid w:val="008D1EB3"/>
    <w:rsid w:val="008D22D1"/>
    <w:rsid w:val="008D374C"/>
    <w:rsid w:val="008D3B67"/>
    <w:rsid w:val="008D3DB8"/>
    <w:rsid w:val="008D4145"/>
    <w:rsid w:val="008D47F9"/>
    <w:rsid w:val="008D55FD"/>
    <w:rsid w:val="008D5776"/>
    <w:rsid w:val="008D7020"/>
    <w:rsid w:val="008D77F3"/>
    <w:rsid w:val="008D78BE"/>
    <w:rsid w:val="008D7924"/>
    <w:rsid w:val="008D7B20"/>
    <w:rsid w:val="008E0CB9"/>
    <w:rsid w:val="008E1719"/>
    <w:rsid w:val="008E173F"/>
    <w:rsid w:val="008E19EB"/>
    <w:rsid w:val="008E27B9"/>
    <w:rsid w:val="008E28C4"/>
    <w:rsid w:val="008E2B8C"/>
    <w:rsid w:val="008E3123"/>
    <w:rsid w:val="008E36BA"/>
    <w:rsid w:val="008E4034"/>
    <w:rsid w:val="008E4F37"/>
    <w:rsid w:val="008E4FDD"/>
    <w:rsid w:val="008E5EBF"/>
    <w:rsid w:val="008E646D"/>
    <w:rsid w:val="008E64EC"/>
    <w:rsid w:val="008E67F5"/>
    <w:rsid w:val="008E695A"/>
    <w:rsid w:val="008E6A25"/>
    <w:rsid w:val="008E7BC1"/>
    <w:rsid w:val="008E7EB8"/>
    <w:rsid w:val="008F006C"/>
    <w:rsid w:val="008F03AB"/>
    <w:rsid w:val="008F13B3"/>
    <w:rsid w:val="008F21F0"/>
    <w:rsid w:val="008F2BDE"/>
    <w:rsid w:val="008F302F"/>
    <w:rsid w:val="008F3FF6"/>
    <w:rsid w:val="008F4C0B"/>
    <w:rsid w:val="008F4E73"/>
    <w:rsid w:val="008F544F"/>
    <w:rsid w:val="008F548A"/>
    <w:rsid w:val="008F5F85"/>
    <w:rsid w:val="008F610A"/>
    <w:rsid w:val="008F6268"/>
    <w:rsid w:val="008F675B"/>
    <w:rsid w:val="008F6A4E"/>
    <w:rsid w:val="008F6AD7"/>
    <w:rsid w:val="008F6E39"/>
    <w:rsid w:val="008F7090"/>
    <w:rsid w:val="008F780A"/>
    <w:rsid w:val="009002A2"/>
    <w:rsid w:val="00900C13"/>
    <w:rsid w:val="00900F26"/>
    <w:rsid w:val="009011D0"/>
    <w:rsid w:val="00901606"/>
    <w:rsid w:val="00901611"/>
    <w:rsid w:val="00901885"/>
    <w:rsid w:val="00901913"/>
    <w:rsid w:val="00901931"/>
    <w:rsid w:val="00901DFC"/>
    <w:rsid w:val="00902A60"/>
    <w:rsid w:val="00902EE8"/>
    <w:rsid w:val="009036E7"/>
    <w:rsid w:val="0090380E"/>
    <w:rsid w:val="00903B67"/>
    <w:rsid w:val="00903FD0"/>
    <w:rsid w:val="00904BF6"/>
    <w:rsid w:val="0090557D"/>
    <w:rsid w:val="0090568B"/>
    <w:rsid w:val="009057BC"/>
    <w:rsid w:val="00905FD7"/>
    <w:rsid w:val="00906502"/>
    <w:rsid w:val="00910B32"/>
    <w:rsid w:val="009110DA"/>
    <w:rsid w:val="00911B56"/>
    <w:rsid w:val="009125F8"/>
    <w:rsid w:val="00912BE3"/>
    <w:rsid w:val="0091307F"/>
    <w:rsid w:val="009153E5"/>
    <w:rsid w:val="00915C29"/>
    <w:rsid w:val="00915DA7"/>
    <w:rsid w:val="0091606B"/>
    <w:rsid w:val="00916A56"/>
    <w:rsid w:val="00916EB9"/>
    <w:rsid w:val="009171E7"/>
    <w:rsid w:val="009173AE"/>
    <w:rsid w:val="0091762F"/>
    <w:rsid w:val="00917653"/>
    <w:rsid w:val="0091788C"/>
    <w:rsid w:val="009202AD"/>
    <w:rsid w:val="00920F84"/>
    <w:rsid w:val="00921121"/>
    <w:rsid w:val="0092114B"/>
    <w:rsid w:val="00921932"/>
    <w:rsid w:val="009227AC"/>
    <w:rsid w:val="0092307E"/>
    <w:rsid w:val="00923807"/>
    <w:rsid w:val="00923D45"/>
    <w:rsid w:val="00924570"/>
    <w:rsid w:val="009245F4"/>
    <w:rsid w:val="0092488F"/>
    <w:rsid w:val="00925235"/>
    <w:rsid w:val="009262B9"/>
    <w:rsid w:val="0092711E"/>
    <w:rsid w:val="00927932"/>
    <w:rsid w:val="00930B0C"/>
    <w:rsid w:val="00930B0E"/>
    <w:rsid w:val="00930CFA"/>
    <w:rsid w:val="00931011"/>
    <w:rsid w:val="009320A2"/>
    <w:rsid w:val="009327A5"/>
    <w:rsid w:val="0093307A"/>
    <w:rsid w:val="0093397F"/>
    <w:rsid w:val="00933B51"/>
    <w:rsid w:val="00933BC7"/>
    <w:rsid w:val="00933DA6"/>
    <w:rsid w:val="0093423A"/>
    <w:rsid w:val="009343DD"/>
    <w:rsid w:val="00934C1F"/>
    <w:rsid w:val="009352AC"/>
    <w:rsid w:val="00935CF3"/>
    <w:rsid w:val="009364C1"/>
    <w:rsid w:val="009368C1"/>
    <w:rsid w:val="00936D12"/>
    <w:rsid w:val="00937798"/>
    <w:rsid w:val="009379B8"/>
    <w:rsid w:val="00937A10"/>
    <w:rsid w:val="00940018"/>
    <w:rsid w:val="00940D17"/>
    <w:rsid w:val="00940D54"/>
    <w:rsid w:val="0094142A"/>
    <w:rsid w:val="009417D9"/>
    <w:rsid w:val="009426A0"/>
    <w:rsid w:val="0094306B"/>
    <w:rsid w:val="00943D91"/>
    <w:rsid w:val="00943EFB"/>
    <w:rsid w:val="0094450B"/>
    <w:rsid w:val="009447CC"/>
    <w:rsid w:val="00944BEE"/>
    <w:rsid w:val="00947D3A"/>
    <w:rsid w:val="00947D47"/>
    <w:rsid w:val="00947F22"/>
    <w:rsid w:val="00947F55"/>
    <w:rsid w:val="009500B7"/>
    <w:rsid w:val="00950158"/>
    <w:rsid w:val="00950763"/>
    <w:rsid w:val="0095171A"/>
    <w:rsid w:val="00951766"/>
    <w:rsid w:val="00951FCC"/>
    <w:rsid w:val="00951FF2"/>
    <w:rsid w:val="00952027"/>
    <w:rsid w:val="009537CE"/>
    <w:rsid w:val="00953A99"/>
    <w:rsid w:val="00953BAE"/>
    <w:rsid w:val="00954033"/>
    <w:rsid w:val="009544EF"/>
    <w:rsid w:val="00954798"/>
    <w:rsid w:val="00954C8E"/>
    <w:rsid w:val="00954DA7"/>
    <w:rsid w:val="00955156"/>
    <w:rsid w:val="00955854"/>
    <w:rsid w:val="00955C79"/>
    <w:rsid w:val="00955E44"/>
    <w:rsid w:val="00956078"/>
    <w:rsid w:val="00956C94"/>
    <w:rsid w:val="00956F4E"/>
    <w:rsid w:val="00957011"/>
    <w:rsid w:val="0095782C"/>
    <w:rsid w:val="00957FB5"/>
    <w:rsid w:val="009605C8"/>
    <w:rsid w:val="0096083C"/>
    <w:rsid w:val="00960B22"/>
    <w:rsid w:val="00961582"/>
    <w:rsid w:val="0096206C"/>
    <w:rsid w:val="00962669"/>
    <w:rsid w:val="00963798"/>
    <w:rsid w:val="00963933"/>
    <w:rsid w:val="00963B3D"/>
    <w:rsid w:val="00963C46"/>
    <w:rsid w:val="00963D0E"/>
    <w:rsid w:val="009648B3"/>
    <w:rsid w:val="00964A2F"/>
    <w:rsid w:val="00965B57"/>
    <w:rsid w:val="00966245"/>
    <w:rsid w:val="0096638D"/>
    <w:rsid w:val="00966572"/>
    <w:rsid w:val="00967935"/>
    <w:rsid w:val="009700AE"/>
    <w:rsid w:val="009714CB"/>
    <w:rsid w:val="00971B74"/>
    <w:rsid w:val="00971E89"/>
    <w:rsid w:val="00973037"/>
    <w:rsid w:val="00973C27"/>
    <w:rsid w:val="009747C6"/>
    <w:rsid w:val="0097508B"/>
    <w:rsid w:val="0097512E"/>
    <w:rsid w:val="00975173"/>
    <w:rsid w:val="00975CB4"/>
    <w:rsid w:val="009768A6"/>
    <w:rsid w:val="009772E6"/>
    <w:rsid w:val="00977A94"/>
    <w:rsid w:val="00977DA0"/>
    <w:rsid w:val="0098011E"/>
    <w:rsid w:val="009807B5"/>
    <w:rsid w:val="00980A9B"/>
    <w:rsid w:val="009810C9"/>
    <w:rsid w:val="0098110F"/>
    <w:rsid w:val="0098146A"/>
    <w:rsid w:val="0098150A"/>
    <w:rsid w:val="009815D1"/>
    <w:rsid w:val="0098163B"/>
    <w:rsid w:val="0098217C"/>
    <w:rsid w:val="0098446B"/>
    <w:rsid w:val="0098457B"/>
    <w:rsid w:val="009861CA"/>
    <w:rsid w:val="009865AF"/>
    <w:rsid w:val="00986C44"/>
    <w:rsid w:val="0098791C"/>
    <w:rsid w:val="009879B3"/>
    <w:rsid w:val="00987AEC"/>
    <w:rsid w:val="00987FDA"/>
    <w:rsid w:val="00990343"/>
    <w:rsid w:val="00990593"/>
    <w:rsid w:val="0099063B"/>
    <w:rsid w:val="00990DD0"/>
    <w:rsid w:val="009912D9"/>
    <w:rsid w:val="00991317"/>
    <w:rsid w:val="009923C5"/>
    <w:rsid w:val="009928C2"/>
    <w:rsid w:val="00992C52"/>
    <w:rsid w:val="00992D83"/>
    <w:rsid w:val="00993A23"/>
    <w:rsid w:val="00993EA2"/>
    <w:rsid w:val="00994004"/>
    <w:rsid w:val="00994030"/>
    <w:rsid w:val="009944B2"/>
    <w:rsid w:val="009946EB"/>
    <w:rsid w:val="00995C7E"/>
    <w:rsid w:val="009960C8"/>
    <w:rsid w:val="0099614B"/>
    <w:rsid w:val="0099688C"/>
    <w:rsid w:val="009973B4"/>
    <w:rsid w:val="009974F1"/>
    <w:rsid w:val="00997B8B"/>
    <w:rsid w:val="009A02E4"/>
    <w:rsid w:val="009A0CA7"/>
    <w:rsid w:val="009A1072"/>
    <w:rsid w:val="009A181E"/>
    <w:rsid w:val="009A1B74"/>
    <w:rsid w:val="009A2213"/>
    <w:rsid w:val="009A2544"/>
    <w:rsid w:val="009A2702"/>
    <w:rsid w:val="009A2825"/>
    <w:rsid w:val="009A321B"/>
    <w:rsid w:val="009A352C"/>
    <w:rsid w:val="009A4623"/>
    <w:rsid w:val="009A5027"/>
    <w:rsid w:val="009A50FF"/>
    <w:rsid w:val="009A5182"/>
    <w:rsid w:val="009A577E"/>
    <w:rsid w:val="009A5947"/>
    <w:rsid w:val="009A6761"/>
    <w:rsid w:val="009A6EB2"/>
    <w:rsid w:val="009A7981"/>
    <w:rsid w:val="009A7D04"/>
    <w:rsid w:val="009B015F"/>
    <w:rsid w:val="009B040A"/>
    <w:rsid w:val="009B06AD"/>
    <w:rsid w:val="009B1880"/>
    <w:rsid w:val="009B2235"/>
    <w:rsid w:val="009B304F"/>
    <w:rsid w:val="009B31DC"/>
    <w:rsid w:val="009B34D0"/>
    <w:rsid w:val="009B3BFF"/>
    <w:rsid w:val="009B3EAD"/>
    <w:rsid w:val="009B400E"/>
    <w:rsid w:val="009B41CB"/>
    <w:rsid w:val="009B4921"/>
    <w:rsid w:val="009B4F91"/>
    <w:rsid w:val="009B5F0E"/>
    <w:rsid w:val="009B6A96"/>
    <w:rsid w:val="009B72D6"/>
    <w:rsid w:val="009B7324"/>
    <w:rsid w:val="009B7702"/>
    <w:rsid w:val="009B78F5"/>
    <w:rsid w:val="009B7AF2"/>
    <w:rsid w:val="009B7B4F"/>
    <w:rsid w:val="009C0324"/>
    <w:rsid w:val="009C0389"/>
    <w:rsid w:val="009C050C"/>
    <w:rsid w:val="009C09D1"/>
    <w:rsid w:val="009C1831"/>
    <w:rsid w:val="009C1855"/>
    <w:rsid w:val="009C1946"/>
    <w:rsid w:val="009C1AC5"/>
    <w:rsid w:val="009C2737"/>
    <w:rsid w:val="009C3089"/>
    <w:rsid w:val="009C3A7F"/>
    <w:rsid w:val="009C3DA1"/>
    <w:rsid w:val="009C44FE"/>
    <w:rsid w:val="009C49DD"/>
    <w:rsid w:val="009C4F58"/>
    <w:rsid w:val="009C5A29"/>
    <w:rsid w:val="009C5D67"/>
    <w:rsid w:val="009C6B18"/>
    <w:rsid w:val="009C6DCF"/>
    <w:rsid w:val="009C7316"/>
    <w:rsid w:val="009C74F3"/>
    <w:rsid w:val="009C7881"/>
    <w:rsid w:val="009C7A3F"/>
    <w:rsid w:val="009C7B07"/>
    <w:rsid w:val="009C7D56"/>
    <w:rsid w:val="009D04DF"/>
    <w:rsid w:val="009D0771"/>
    <w:rsid w:val="009D0887"/>
    <w:rsid w:val="009D09AA"/>
    <w:rsid w:val="009D0DAC"/>
    <w:rsid w:val="009D15CB"/>
    <w:rsid w:val="009D163D"/>
    <w:rsid w:val="009D1E52"/>
    <w:rsid w:val="009D22D4"/>
    <w:rsid w:val="009D237B"/>
    <w:rsid w:val="009D268A"/>
    <w:rsid w:val="009D2A52"/>
    <w:rsid w:val="009D2D31"/>
    <w:rsid w:val="009D2D9E"/>
    <w:rsid w:val="009D2EEB"/>
    <w:rsid w:val="009D4218"/>
    <w:rsid w:val="009D4385"/>
    <w:rsid w:val="009D51A5"/>
    <w:rsid w:val="009D53C5"/>
    <w:rsid w:val="009D5AD8"/>
    <w:rsid w:val="009D5EC4"/>
    <w:rsid w:val="009D6096"/>
    <w:rsid w:val="009D6D91"/>
    <w:rsid w:val="009D70AB"/>
    <w:rsid w:val="009D7F0C"/>
    <w:rsid w:val="009E08CE"/>
    <w:rsid w:val="009E0C5A"/>
    <w:rsid w:val="009E0E7E"/>
    <w:rsid w:val="009E11EC"/>
    <w:rsid w:val="009E1C07"/>
    <w:rsid w:val="009E24AD"/>
    <w:rsid w:val="009E2BE3"/>
    <w:rsid w:val="009E2BFD"/>
    <w:rsid w:val="009E36B9"/>
    <w:rsid w:val="009E38A1"/>
    <w:rsid w:val="009E39F4"/>
    <w:rsid w:val="009E4230"/>
    <w:rsid w:val="009E43C5"/>
    <w:rsid w:val="009E6432"/>
    <w:rsid w:val="009E6546"/>
    <w:rsid w:val="009E695B"/>
    <w:rsid w:val="009E6DE7"/>
    <w:rsid w:val="009E7366"/>
    <w:rsid w:val="009F07AA"/>
    <w:rsid w:val="009F096E"/>
    <w:rsid w:val="009F0F91"/>
    <w:rsid w:val="009F26DF"/>
    <w:rsid w:val="009F2F7C"/>
    <w:rsid w:val="009F3014"/>
    <w:rsid w:val="009F3513"/>
    <w:rsid w:val="009F3563"/>
    <w:rsid w:val="009F412B"/>
    <w:rsid w:val="009F4325"/>
    <w:rsid w:val="009F45B1"/>
    <w:rsid w:val="009F48EA"/>
    <w:rsid w:val="009F4DDD"/>
    <w:rsid w:val="009F53F7"/>
    <w:rsid w:val="009F5A86"/>
    <w:rsid w:val="009F5F60"/>
    <w:rsid w:val="009F6A88"/>
    <w:rsid w:val="009F749B"/>
    <w:rsid w:val="009F781A"/>
    <w:rsid w:val="009F7938"/>
    <w:rsid w:val="009F79A0"/>
    <w:rsid w:val="00A002F3"/>
    <w:rsid w:val="00A005AF"/>
    <w:rsid w:val="00A00CB8"/>
    <w:rsid w:val="00A00EB7"/>
    <w:rsid w:val="00A017DC"/>
    <w:rsid w:val="00A02168"/>
    <w:rsid w:val="00A024AE"/>
    <w:rsid w:val="00A033E5"/>
    <w:rsid w:val="00A04533"/>
    <w:rsid w:val="00A06183"/>
    <w:rsid w:val="00A06983"/>
    <w:rsid w:val="00A06A35"/>
    <w:rsid w:val="00A06AF1"/>
    <w:rsid w:val="00A10164"/>
    <w:rsid w:val="00A10CAA"/>
    <w:rsid w:val="00A12210"/>
    <w:rsid w:val="00A123CA"/>
    <w:rsid w:val="00A127A2"/>
    <w:rsid w:val="00A12B81"/>
    <w:rsid w:val="00A12C69"/>
    <w:rsid w:val="00A1380A"/>
    <w:rsid w:val="00A139E3"/>
    <w:rsid w:val="00A1405C"/>
    <w:rsid w:val="00A14B28"/>
    <w:rsid w:val="00A15577"/>
    <w:rsid w:val="00A158E6"/>
    <w:rsid w:val="00A15B9D"/>
    <w:rsid w:val="00A15BD9"/>
    <w:rsid w:val="00A15CB5"/>
    <w:rsid w:val="00A165A6"/>
    <w:rsid w:val="00A1726D"/>
    <w:rsid w:val="00A1727A"/>
    <w:rsid w:val="00A1744E"/>
    <w:rsid w:val="00A175E4"/>
    <w:rsid w:val="00A17769"/>
    <w:rsid w:val="00A1796D"/>
    <w:rsid w:val="00A17E4A"/>
    <w:rsid w:val="00A20817"/>
    <w:rsid w:val="00A20D65"/>
    <w:rsid w:val="00A21474"/>
    <w:rsid w:val="00A2153A"/>
    <w:rsid w:val="00A21849"/>
    <w:rsid w:val="00A21B91"/>
    <w:rsid w:val="00A226B2"/>
    <w:rsid w:val="00A227D0"/>
    <w:rsid w:val="00A228E9"/>
    <w:rsid w:val="00A23553"/>
    <w:rsid w:val="00A2387D"/>
    <w:rsid w:val="00A24119"/>
    <w:rsid w:val="00A246FB"/>
    <w:rsid w:val="00A25017"/>
    <w:rsid w:val="00A25252"/>
    <w:rsid w:val="00A25837"/>
    <w:rsid w:val="00A25B9B"/>
    <w:rsid w:val="00A2611B"/>
    <w:rsid w:val="00A2643D"/>
    <w:rsid w:val="00A265F4"/>
    <w:rsid w:val="00A26746"/>
    <w:rsid w:val="00A26D8E"/>
    <w:rsid w:val="00A27157"/>
    <w:rsid w:val="00A27BC4"/>
    <w:rsid w:val="00A27F9C"/>
    <w:rsid w:val="00A30056"/>
    <w:rsid w:val="00A3095B"/>
    <w:rsid w:val="00A30D36"/>
    <w:rsid w:val="00A313F5"/>
    <w:rsid w:val="00A31692"/>
    <w:rsid w:val="00A316FA"/>
    <w:rsid w:val="00A329C3"/>
    <w:rsid w:val="00A33263"/>
    <w:rsid w:val="00A33835"/>
    <w:rsid w:val="00A340D4"/>
    <w:rsid w:val="00A346E7"/>
    <w:rsid w:val="00A347E5"/>
    <w:rsid w:val="00A34A4C"/>
    <w:rsid w:val="00A34EB2"/>
    <w:rsid w:val="00A35337"/>
    <w:rsid w:val="00A35C25"/>
    <w:rsid w:val="00A36166"/>
    <w:rsid w:val="00A361CB"/>
    <w:rsid w:val="00A364F8"/>
    <w:rsid w:val="00A36794"/>
    <w:rsid w:val="00A367DE"/>
    <w:rsid w:val="00A37637"/>
    <w:rsid w:val="00A37640"/>
    <w:rsid w:val="00A378E2"/>
    <w:rsid w:val="00A379B8"/>
    <w:rsid w:val="00A37ACE"/>
    <w:rsid w:val="00A4020B"/>
    <w:rsid w:val="00A4034F"/>
    <w:rsid w:val="00A40A82"/>
    <w:rsid w:val="00A40F4B"/>
    <w:rsid w:val="00A4129C"/>
    <w:rsid w:val="00A42834"/>
    <w:rsid w:val="00A42BD2"/>
    <w:rsid w:val="00A42CB7"/>
    <w:rsid w:val="00A433C8"/>
    <w:rsid w:val="00A437DA"/>
    <w:rsid w:val="00A442F3"/>
    <w:rsid w:val="00A44833"/>
    <w:rsid w:val="00A44D78"/>
    <w:rsid w:val="00A4566E"/>
    <w:rsid w:val="00A456BF"/>
    <w:rsid w:val="00A45810"/>
    <w:rsid w:val="00A462FB"/>
    <w:rsid w:val="00A464ED"/>
    <w:rsid w:val="00A46598"/>
    <w:rsid w:val="00A46619"/>
    <w:rsid w:val="00A46FEC"/>
    <w:rsid w:val="00A473D7"/>
    <w:rsid w:val="00A4768B"/>
    <w:rsid w:val="00A476AF"/>
    <w:rsid w:val="00A47B47"/>
    <w:rsid w:val="00A50E8A"/>
    <w:rsid w:val="00A50FF2"/>
    <w:rsid w:val="00A51664"/>
    <w:rsid w:val="00A5266E"/>
    <w:rsid w:val="00A538A9"/>
    <w:rsid w:val="00A53BFF"/>
    <w:rsid w:val="00A53FEA"/>
    <w:rsid w:val="00A54C4D"/>
    <w:rsid w:val="00A54FF8"/>
    <w:rsid w:val="00A554B3"/>
    <w:rsid w:val="00A55594"/>
    <w:rsid w:val="00A55655"/>
    <w:rsid w:val="00A55808"/>
    <w:rsid w:val="00A56274"/>
    <w:rsid w:val="00A564E5"/>
    <w:rsid w:val="00A56A06"/>
    <w:rsid w:val="00A56B6B"/>
    <w:rsid w:val="00A57788"/>
    <w:rsid w:val="00A57BC9"/>
    <w:rsid w:val="00A57C78"/>
    <w:rsid w:val="00A57E99"/>
    <w:rsid w:val="00A601DC"/>
    <w:rsid w:val="00A60215"/>
    <w:rsid w:val="00A605FE"/>
    <w:rsid w:val="00A60BB8"/>
    <w:rsid w:val="00A61F08"/>
    <w:rsid w:val="00A620E1"/>
    <w:rsid w:val="00A62B6A"/>
    <w:rsid w:val="00A631B4"/>
    <w:rsid w:val="00A632EF"/>
    <w:rsid w:val="00A63D07"/>
    <w:rsid w:val="00A63F20"/>
    <w:rsid w:val="00A6432F"/>
    <w:rsid w:val="00A65708"/>
    <w:rsid w:val="00A65953"/>
    <w:rsid w:val="00A65A0D"/>
    <w:rsid w:val="00A65E2E"/>
    <w:rsid w:val="00A66224"/>
    <w:rsid w:val="00A677F6"/>
    <w:rsid w:val="00A6799B"/>
    <w:rsid w:val="00A67A4E"/>
    <w:rsid w:val="00A67BBB"/>
    <w:rsid w:val="00A702DD"/>
    <w:rsid w:val="00A7066E"/>
    <w:rsid w:val="00A70D02"/>
    <w:rsid w:val="00A71549"/>
    <w:rsid w:val="00A71B0B"/>
    <w:rsid w:val="00A71CDF"/>
    <w:rsid w:val="00A72BDD"/>
    <w:rsid w:val="00A736EB"/>
    <w:rsid w:val="00A73B0D"/>
    <w:rsid w:val="00A7488E"/>
    <w:rsid w:val="00A748CB"/>
    <w:rsid w:val="00A74C7F"/>
    <w:rsid w:val="00A755F5"/>
    <w:rsid w:val="00A75A03"/>
    <w:rsid w:val="00A75AE0"/>
    <w:rsid w:val="00A7607E"/>
    <w:rsid w:val="00A76AC2"/>
    <w:rsid w:val="00A76E1A"/>
    <w:rsid w:val="00A77787"/>
    <w:rsid w:val="00A77B51"/>
    <w:rsid w:val="00A8036F"/>
    <w:rsid w:val="00A804DC"/>
    <w:rsid w:val="00A81F15"/>
    <w:rsid w:val="00A81F82"/>
    <w:rsid w:val="00A82BC1"/>
    <w:rsid w:val="00A82BDD"/>
    <w:rsid w:val="00A82D03"/>
    <w:rsid w:val="00A82E95"/>
    <w:rsid w:val="00A83176"/>
    <w:rsid w:val="00A833FE"/>
    <w:rsid w:val="00A840DC"/>
    <w:rsid w:val="00A842D6"/>
    <w:rsid w:val="00A847EC"/>
    <w:rsid w:val="00A85188"/>
    <w:rsid w:val="00A85584"/>
    <w:rsid w:val="00A85993"/>
    <w:rsid w:val="00A8669D"/>
    <w:rsid w:val="00A86835"/>
    <w:rsid w:val="00A86B20"/>
    <w:rsid w:val="00A86E5A"/>
    <w:rsid w:val="00A87C44"/>
    <w:rsid w:val="00A87DB2"/>
    <w:rsid w:val="00A906F0"/>
    <w:rsid w:val="00A910FF"/>
    <w:rsid w:val="00A91B74"/>
    <w:rsid w:val="00A928C2"/>
    <w:rsid w:val="00A9300F"/>
    <w:rsid w:val="00A93EDD"/>
    <w:rsid w:val="00A9444D"/>
    <w:rsid w:val="00A958E3"/>
    <w:rsid w:val="00A95D44"/>
    <w:rsid w:val="00A9727E"/>
    <w:rsid w:val="00A97F4E"/>
    <w:rsid w:val="00A97F7B"/>
    <w:rsid w:val="00AA05F9"/>
    <w:rsid w:val="00AA113C"/>
    <w:rsid w:val="00AA1148"/>
    <w:rsid w:val="00AA12D4"/>
    <w:rsid w:val="00AA1D0B"/>
    <w:rsid w:val="00AA26AB"/>
    <w:rsid w:val="00AA2B5B"/>
    <w:rsid w:val="00AA38FB"/>
    <w:rsid w:val="00AA3D90"/>
    <w:rsid w:val="00AA41D5"/>
    <w:rsid w:val="00AA4998"/>
    <w:rsid w:val="00AA4A8E"/>
    <w:rsid w:val="00AA66FF"/>
    <w:rsid w:val="00AA7059"/>
    <w:rsid w:val="00AA7093"/>
    <w:rsid w:val="00AA709E"/>
    <w:rsid w:val="00AA7114"/>
    <w:rsid w:val="00AA74B5"/>
    <w:rsid w:val="00AB061C"/>
    <w:rsid w:val="00AB1063"/>
    <w:rsid w:val="00AB1552"/>
    <w:rsid w:val="00AB1803"/>
    <w:rsid w:val="00AB24E4"/>
    <w:rsid w:val="00AB26A6"/>
    <w:rsid w:val="00AB6118"/>
    <w:rsid w:val="00AB6883"/>
    <w:rsid w:val="00AB6993"/>
    <w:rsid w:val="00AB716D"/>
    <w:rsid w:val="00AB7C74"/>
    <w:rsid w:val="00AB7D21"/>
    <w:rsid w:val="00AC0117"/>
    <w:rsid w:val="00AC0BF1"/>
    <w:rsid w:val="00AC1172"/>
    <w:rsid w:val="00AC1596"/>
    <w:rsid w:val="00AC2AC7"/>
    <w:rsid w:val="00AC2B30"/>
    <w:rsid w:val="00AC2BC1"/>
    <w:rsid w:val="00AC338A"/>
    <w:rsid w:val="00AC35C3"/>
    <w:rsid w:val="00AC3BEF"/>
    <w:rsid w:val="00AC4114"/>
    <w:rsid w:val="00AC4CEB"/>
    <w:rsid w:val="00AC4D8F"/>
    <w:rsid w:val="00AC4EC1"/>
    <w:rsid w:val="00AC531E"/>
    <w:rsid w:val="00AC5646"/>
    <w:rsid w:val="00AC5679"/>
    <w:rsid w:val="00AC57F7"/>
    <w:rsid w:val="00AC587E"/>
    <w:rsid w:val="00AC5FDB"/>
    <w:rsid w:val="00AC642A"/>
    <w:rsid w:val="00AC6490"/>
    <w:rsid w:val="00AC66EC"/>
    <w:rsid w:val="00AC6E84"/>
    <w:rsid w:val="00AC6FF1"/>
    <w:rsid w:val="00AD02A1"/>
    <w:rsid w:val="00AD0364"/>
    <w:rsid w:val="00AD0967"/>
    <w:rsid w:val="00AD0E20"/>
    <w:rsid w:val="00AD157C"/>
    <w:rsid w:val="00AD1A27"/>
    <w:rsid w:val="00AD26E6"/>
    <w:rsid w:val="00AD286D"/>
    <w:rsid w:val="00AD2C15"/>
    <w:rsid w:val="00AD2E8F"/>
    <w:rsid w:val="00AD345A"/>
    <w:rsid w:val="00AD3560"/>
    <w:rsid w:val="00AD5241"/>
    <w:rsid w:val="00AD6005"/>
    <w:rsid w:val="00AD63A6"/>
    <w:rsid w:val="00AD6502"/>
    <w:rsid w:val="00AD666A"/>
    <w:rsid w:val="00AD6B04"/>
    <w:rsid w:val="00AD7246"/>
    <w:rsid w:val="00AD72F7"/>
    <w:rsid w:val="00AD7320"/>
    <w:rsid w:val="00AD732F"/>
    <w:rsid w:val="00AD74B8"/>
    <w:rsid w:val="00AD7629"/>
    <w:rsid w:val="00AD786E"/>
    <w:rsid w:val="00AD7E82"/>
    <w:rsid w:val="00AE03A4"/>
    <w:rsid w:val="00AE056B"/>
    <w:rsid w:val="00AE18E9"/>
    <w:rsid w:val="00AE1BBE"/>
    <w:rsid w:val="00AE20C9"/>
    <w:rsid w:val="00AE2762"/>
    <w:rsid w:val="00AE28E9"/>
    <w:rsid w:val="00AE3988"/>
    <w:rsid w:val="00AE3AA0"/>
    <w:rsid w:val="00AE3F64"/>
    <w:rsid w:val="00AE4752"/>
    <w:rsid w:val="00AE5C5A"/>
    <w:rsid w:val="00AE5F7F"/>
    <w:rsid w:val="00AE60C2"/>
    <w:rsid w:val="00AE6169"/>
    <w:rsid w:val="00AE673C"/>
    <w:rsid w:val="00AE678E"/>
    <w:rsid w:val="00AE68AD"/>
    <w:rsid w:val="00AE7319"/>
    <w:rsid w:val="00AE77B8"/>
    <w:rsid w:val="00AF000E"/>
    <w:rsid w:val="00AF1077"/>
    <w:rsid w:val="00AF18B9"/>
    <w:rsid w:val="00AF1D06"/>
    <w:rsid w:val="00AF2334"/>
    <w:rsid w:val="00AF26BE"/>
    <w:rsid w:val="00AF2862"/>
    <w:rsid w:val="00AF30B6"/>
    <w:rsid w:val="00AF3525"/>
    <w:rsid w:val="00AF426A"/>
    <w:rsid w:val="00AF477C"/>
    <w:rsid w:val="00AF486F"/>
    <w:rsid w:val="00AF52B9"/>
    <w:rsid w:val="00AF6039"/>
    <w:rsid w:val="00AF76B3"/>
    <w:rsid w:val="00AF7725"/>
    <w:rsid w:val="00AF7F0A"/>
    <w:rsid w:val="00B0033B"/>
    <w:rsid w:val="00B01A0A"/>
    <w:rsid w:val="00B01C2E"/>
    <w:rsid w:val="00B0259B"/>
    <w:rsid w:val="00B033D8"/>
    <w:rsid w:val="00B0347B"/>
    <w:rsid w:val="00B038C0"/>
    <w:rsid w:val="00B04832"/>
    <w:rsid w:val="00B04A58"/>
    <w:rsid w:val="00B04B94"/>
    <w:rsid w:val="00B053CA"/>
    <w:rsid w:val="00B0651D"/>
    <w:rsid w:val="00B066A7"/>
    <w:rsid w:val="00B07152"/>
    <w:rsid w:val="00B07E38"/>
    <w:rsid w:val="00B10BE5"/>
    <w:rsid w:val="00B111E0"/>
    <w:rsid w:val="00B115A1"/>
    <w:rsid w:val="00B12C12"/>
    <w:rsid w:val="00B12E25"/>
    <w:rsid w:val="00B130F7"/>
    <w:rsid w:val="00B13D80"/>
    <w:rsid w:val="00B147B8"/>
    <w:rsid w:val="00B1483D"/>
    <w:rsid w:val="00B152C3"/>
    <w:rsid w:val="00B156C1"/>
    <w:rsid w:val="00B159FC"/>
    <w:rsid w:val="00B178C2"/>
    <w:rsid w:val="00B178DF"/>
    <w:rsid w:val="00B17E56"/>
    <w:rsid w:val="00B2041E"/>
    <w:rsid w:val="00B20AA3"/>
    <w:rsid w:val="00B20C3F"/>
    <w:rsid w:val="00B20E43"/>
    <w:rsid w:val="00B20FE1"/>
    <w:rsid w:val="00B21300"/>
    <w:rsid w:val="00B21535"/>
    <w:rsid w:val="00B21621"/>
    <w:rsid w:val="00B23292"/>
    <w:rsid w:val="00B23B82"/>
    <w:rsid w:val="00B23EB4"/>
    <w:rsid w:val="00B23FED"/>
    <w:rsid w:val="00B24EF8"/>
    <w:rsid w:val="00B2546F"/>
    <w:rsid w:val="00B256F5"/>
    <w:rsid w:val="00B25D93"/>
    <w:rsid w:val="00B263FE"/>
    <w:rsid w:val="00B26455"/>
    <w:rsid w:val="00B26755"/>
    <w:rsid w:val="00B26B1B"/>
    <w:rsid w:val="00B270EE"/>
    <w:rsid w:val="00B2776A"/>
    <w:rsid w:val="00B3057D"/>
    <w:rsid w:val="00B30A09"/>
    <w:rsid w:val="00B30F0D"/>
    <w:rsid w:val="00B30F61"/>
    <w:rsid w:val="00B3316F"/>
    <w:rsid w:val="00B335E7"/>
    <w:rsid w:val="00B339C7"/>
    <w:rsid w:val="00B3440F"/>
    <w:rsid w:val="00B349E4"/>
    <w:rsid w:val="00B3534B"/>
    <w:rsid w:val="00B35443"/>
    <w:rsid w:val="00B3697D"/>
    <w:rsid w:val="00B36F38"/>
    <w:rsid w:val="00B3752A"/>
    <w:rsid w:val="00B376A4"/>
    <w:rsid w:val="00B37780"/>
    <w:rsid w:val="00B4008A"/>
    <w:rsid w:val="00B40337"/>
    <w:rsid w:val="00B41005"/>
    <w:rsid w:val="00B413F4"/>
    <w:rsid w:val="00B41729"/>
    <w:rsid w:val="00B41C12"/>
    <w:rsid w:val="00B422A4"/>
    <w:rsid w:val="00B44328"/>
    <w:rsid w:val="00B443FC"/>
    <w:rsid w:val="00B44615"/>
    <w:rsid w:val="00B44CAE"/>
    <w:rsid w:val="00B455BB"/>
    <w:rsid w:val="00B45713"/>
    <w:rsid w:val="00B45B0D"/>
    <w:rsid w:val="00B45B84"/>
    <w:rsid w:val="00B460BE"/>
    <w:rsid w:val="00B46394"/>
    <w:rsid w:val="00B4648D"/>
    <w:rsid w:val="00B46507"/>
    <w:rsid w:val="00B47557"/>
    <w:rsid w:val="00B475A3"/>
    <w:rsid w:val="00B47703"/>
    <w:rsid w:val="00B478F2"/>
    <w:rsid w:val="00B4795B"/>
    <w:rsid w:val="00B479BA"/>
    <w:rsid w:val="00B47A8B"/>
    <w:rsid w:val="00B50DCC"/>
    <w:rsid w:val="00B50E7D"/>
    <w:rsid w:val="00B522E8"/>
    <w:rsid w:val="00B53EFF"/>
    <w:rsid w:val="00B5428A"/>
    <w:rsid w:val="00B546C0"/>
    <w:rsid w:val="00B55498"/>
    <w:rsid w:val="00B55553"/>
    <w:rsid w:val="00B55713"/>
    <w:rsid w:val="00B559D0"/>
    <w:rsid w:val="00B55C86"/>
    <w:rsid w:val="00B55E65"/>
    <w:rsid w:val="00B55FDF"/>
    <w:rsid w:val="00B56035"/>
    <w:rsid w:val="00B5624F"/>
    <w:rsid w:val="00B56D02"/>
    <w:rsid w:val="00B57192"/>
    <w:rsid w:val="00B57624"/>
    <w:rsid w:val="00B61267"/>
    <w:rsid w:val="00B61372"/>
    <w:rsid w:val="00B61826"/>
    <w:rsid w:val="00B61DFB"/>
    <w:rsid w:val="00B62728"/>
    <w:rsid w:val="00B62B48"/>
    <w:rsid w:val="00B63CA8"/>
    <w:rsid w:val="00B63D41"/>
    <w:rsid w:val="00B64311"/>
    <w:rsid w:val="00B643C1"/>
    <w:rsid w:val="00B64792"/>
    <w:rsid w:val="00B64E8E"/>
    <w:rsid w:val="00B65046"/>
    <w:rsid w:val="00B65097"/>
    <w:rsid w:val="00B66095"/>
    <w:rsid w:val="00B663A2"/>
    <w:rsid w:val="00B67592"/>
    <w:rsid w:val="00B6784B"/>
    <w:rsid w:val="00B6788C"/>
    <w:rsid w:val="00B67BAF"/>
    <w:rsid w:val="00B70020"/>
    <w:rsid w:val="00B70AEF"/>
    <w:rsid w:val="00B716BF"/>
    <w:rsid w:val="00B7175B"/>
    <w:rsid w:val="00B7186F"/>
    <w:rsid w:val="00B71987"/>
    <w:rsid w:val="00B72598"/>
    <w:rsid w:val="00B7283F"/>
    <w:rsid w:val="00B731A3"/>
    <w:rsid w:val="00B7323B"/>
    <w:rsid w:val="00B73F0A"/>
    <w:rsid w:val="00B750C6"/>
    <w:rsid w:val="00B75513"/>
    <w:rsid w:val="00B7597B"/>
    <w:rsid w:val="00B765E8"/>
    <w:rsid w:val="00B76AD0"/>
    <w:rsid w:val="00B80B21"/>
    <w:rsid w:val="00B81109"/>
    <w:rsid w:val="00B81155"/>
    <w:rsid w:val="00B8118D"/>
    <w:rsid w:val="00B81677"/>
    <w:rsid w:val="00B8195A"/>
    <w:rsid w:val="00B82985"/>
    <w:rsid w:val="00B84084"/>
    <w:rsid w:val="00B84377"/>
    <w:rsid w:val="00B84527"/>
    <w:rsid w:val="00B8473D"/>
    <w:rsid w:val="00B85156"/>
    <w:rsid w:val="00B85823"/>
    <w:rsid w:val="00B85864"/>
    <w:rsid w:val="00B85EA4"/>
    <w:rsid w:val="00B8621B"/>
    <w:rsid w:val="00B869C5"/>
    <w:rsid w:val="00B873E4"/>
    <w:rsid w:val="00B877A8"/>
    <w:rsid w:val="00B879CB"/>
    <w:rsid w:val="00B87CDF"/>
    <w:rsid w:val="00B9079C"/>
    <w:rsid w:val="00B90CBB"/>
    <w:rsid w:val="00B90F8C"/>
    <w:rsid w:val="00B91157"/>
    <w:rsid w:val="00B92055"/>
    <w:rsid w:val="00B9294C"/>
    <w:rsid w:val="00B92B7B"/>
    <w:rsid w:val="00B92C56"/>
    <w:rsid w:val="00B9410A"/>
    <w:rsid w:val="00B94958"/>
    <w:rsid w:val="00B94B02"/>
    <w:rsid w:val="00B94FD0"/>
    <w:rsid w:val="00B95179"/>
    <w:rsid w:val="00B96434"/>
    <w:rsid w:val="00B96A67"/>
    <w:rsid w:val="00B96E82"/>
    <w:rsid w:val="00B97028"/>
    <w:rsid w:val="00B9702F"/>
    <w:rsid w:val="00B97201"/>
    <w:rsid w:val="00B97765"/>
    <w:rsid w:val="00BA074F"/>
    <w:rsid w:val="00BA0A22"/>
    <w:rsid w:val="00BA146E"/>
    <w:rsid w:val="00BA18D2"/>
    <w:rsid w:val="00BA35EE"/>
    <w:rsid w:val="00BA3755"/>
    <w:rsid w:val="00BA3AFB"/>
    <w:rsid w:val="00BA3BC7"/>
    <w:rsid w:val="00BA4490"/>
    <w:rsid w:val="00BA466F"/>
    <w:rsid w:val="00BA4A32"/>
    <w:rsid w:val="00BA4B97"/>
    <w:rsid w:val="00BA522F"/>
    <w:rsid w:val="00BA52C1"/>
    <w:rsid w:val="00BA6231"/>
    <w:rsid w:val="00BA6504"/>
    <w:rsid w:val="00BA65DF"/>
    <w:rsid w:val="00BA725A"/>
    <w:rsid w:val="00BA7853"/>
    <w:rsid w:val="00BA7999"/>
    <w:rsid w:val="00BB052C"/>
    <w:rsid w:val="00BB1186"/>
    <w:rsid w:val="00BB1787"/>
    <w:rsid w:val="00BB1EC0"/>
    <w:rsid w:val="00BB1F23"/>
    <w:rsid w:val="00BB2BEA"/>
    <w:rsid w:val="00BB2D33"/>
    <w:rsid w:val="00BB3203"/>
    <w:rsid w:val="00BB3522"/>
    <w:rsid w:val="00BB3606"/>
    <w:rsid w:val="00BB3C93"/>
    <w:rsid w:val="00BB4189"/>
    <w:rsid w:val="00BB478E"/>
    <w:rsid w:val="00BB49EC"/>
    <w:rsid w:val="00BB4FE7"/>
    <w:rsid w:val="00BB5149"/>
    <w:rsid w:val="00BB5935"/>
    <w:rsid w:val="00BB6493"/>
    <w:rsid w:val="00BB6794"/>
    <w:rsid w:val="00BB7232"/>
    <w:rsid w:val="00BB767F"/>
    <w:rsid w:val="00BB779C"/>
    <w:rsid w:val="00BC08F8"/>
    <w:rsid w:val="00BC14B8"/>
    <w:rsid w:val="00BC20A3"/>
    <w:rsid w:val="00BC3C43"/>
    <w:rsid w:val="00BC3CE9"/>
    <w:rsid w:val="00BC55FB"/>
    <w:rsid w:val="00BC56E1"/>
    <w:rsid w:val="00BC5A0C"/>
    <w:rsid w:val="00BC5DD8"/>
    <w:rsid w:val="00BC661D"/>
    <w:rsid w:val="00BC7565"/>
    <w:rsid w:val="00BC7A3D"/>
    <w:rsid w:val="00BD0A77"/>
    <w:rsid w:val="00BD0B44"/>
    <w:rsid w:val="00BD150D"/>
    <w:rsid w:val="00BD19B2"/>
    <w:rsid w:val="00BD2545"/>
    <w:rsid w:val="00BD293E"/>
    <w:rsid w:val="00BD2B1F"/>
    <w:rsid w:val="00BD2F08"/>
    <w:rsid w:val="00BD4019"/>
    <w:rsid w:val="00BD45BC"/>
    <w:rsid w:val="00BD46F2"/>
    <w:rsid w:val="00BD51B8"/>
    <w:rsid w:val="00BD580C"/>
    <w:rsid w:val="00BD5FFA"/>
    <w:rsid w:val="00BD63C7"/>
    <w:rsid w:val="00BD6ABE"/>
    <w:rsid w:val="00BD6B5A"/>
    <w:rsid w:val="00BD7960"/>
    <w:rsid w:val="00BD79A6"/>
    <w:rsid w:val="00BD7BDC"/>
    <w:rsid w:val="00BE09F5"/>
    <w:rsid w:val="00BE11C6"/>
    <w:rsid w:val="00BE1556"/>
    <w:rsid w:val="00BE17F9"/>
    <w:rsid w:val="00BE1C1E"/>
    <w:rsid w:val="00BE2757"/>
    <w:rsid w:val="00BE27F7"/>
    <w:rsid w:val="00BE2FCF"/>
    <w:rsid w:val="00BE3B48"/>
    <w:rsid w:val="00BE3F22"/>
    <w:rsid w:val="00BE4307"/>
    <w:rsid w:val="00BE4AEA"/>
    <w:rsid w:val="00BE5DBD"/>
    <w:rsid w:val="00BE6551"/>
    <w:rsid w:val="00BE665D"/>
    <w:rsid w:val="00BE68C8"/>
    <w:rsid w:val="00BE6C7F"/>
    <w:rsid w:val="00BE6CA3"/>
    <w:rsid w:val="00BE6E95"/>
    <w:rsid w:val="00BE6F8D"/>
    <w:rsid w:val="00BE6FF5"/>
    <w:rsid w:val="00BE77B7"/>
    <w:rsid w:val="00BF04C0"/>
    <w:rsid w:val="00BF0B5F"/>
    <w:rsid w:val="00BF0FDD"/>
    <w:rsid w:val="00BF104E"/>
    <w:rsid w:val="00BF16C4"/>
    <w:rsid w:val="00BF16FA"/>
    <w:rsid w:val="00BF1ABC"/>
    <w:rsid w:val="00BF2881"/>
    <w:rsid w:val="00BF2D3A"/>
    <w:rsid w:val="00BF2FBC"/>
    <w:rsid w:val="00BF3981"/>
    <w:rsid w:val="00BF3DC8"/>
    <w:rsid w:val="00BF43CF"/>
    <w:rsid w:val="00BF4A33"/>
    <w:rsid w:val="00BF51E4"/>
    <w:rsid w:val="00BF5247"/>
    <w:rsid w:val="00BF5594"/>
    <w:rsid w:val="00BF5E68"/>
    <w:rsid w:val="00BF5F26"/>
    <w:rsid w:val="00BF621B"/>
    <w:rsid w:val="00BF6B52"/>
    <w:rsid w:val="00BF7760"/>
    <w:rsid w:val="00BF7D7A"/>
    <w:rsid w:val="00C00286"/>
    <w:rsid w:val="00C0035E"/>
    <w:rsid w:val="00C003C3"/>
    <w:rsid w:val="00C00413"/>
    <w:rsid w:val="00C006D5"/>
    <w:rsid w:val="00C00B61"/>
    <w:rsid w:val="00C01A9D"/>
    <w:rsid w:val="00C01E4C"/>
    <w:rsid w:val="00C01F40"/>
    <w:rsid w:val="00C0247B"/>
    <w:rsid w:val="00C028AA"/>
    <w:rsid w:val="00C0341C"/>
    <w:rsid w:val="00C03D17"/>
    <w:rsid w:val="00C04169"/>
    <w:rsid w:val="00C04679"/>
    <w:rsid w:val="00C04AA3"/>
    <w:rsid w:val="00C04E05"/>
    <w:rsid w:val="00C05D19"/>
    <w:rsid w:val="00C05FB8"/>
    <w:rsid w:val="00C106D4"/>
    <w:rsid w:val="00C11A72"/>
    <w:rsid w:val="00C12356"/>
    <w:rsid w:val="00C12A5F"/>
    <w:rsid w:val="00C12A8C"/>
    <w:rsid w:val="00C142B0"/>
    <w:rsid w:val="00C14481"/>
    <w:rsid w:val="00C148BB"/>
    <w:rsid w:val="00C14997"/>
    <w:rsid w:val="00C14C88"/>
    <w:rsid w:val="00C14CCB"/>
    <w:rsid w:val="00C150FD"/>
    <w:rsid w:val="00C1618D"/>
    <w:rsid w:val="00C164AB"/>
    <w:rsid w:val="00C169F3"/>
    <w:rsid w:val="00C16B6A"/>
    <w:rsid w:val="00C16D71"/>
    <w:rsid w:val="00C16DFF"/>
    <w:rsid w:val="00C16E2F"/>
    <w:rsid w:val="00C16ED5"/>
    <w:rsid w:val="00C1751C"/>
    <w:rsid w:val="00C2004B"/>
    <w:rsid w:val="00C203B0"/>
    <w:rsid w:val="00C20562"/>
    <w:rsid w:val="00C20E28"/>
    <w:rsid w:val="00C2118E"/>
    <w:rsid w:val="00C2141E"/>
    <w:rsid w:val="00C2152A"/>
    <w:rsid w:val="00C21571"/>
    <w:rsid w:val="00C21ED7"/>
    <w:rsid w:val="00C23484"/>
    <w:rsid w:val="00C237CE"/>
    <w:rsid w:val="00C24319"/>
    <w:rsid w:val="00C24F82"/>
    <w:rsid w:val="00C25579"/>
    <w:rsid w:val="00C2579C"/>
    <w:rsid w:val="00C25889"/>
    <w:rsid w:val="00C25A68"/>
    <w:rsid w:val="00C25D5C"/>
    <w:rsid w:val="00C2606B"/>
    <w:rsid w:val="00C26097"/>
    <w:rsid w:val="00C265A1"/>
    <w:rsid w:val="00C26726"/>
    <w:rsid w:val="00C272B4"/>
    <w:rsid w:val="00C27602"/>
    <w:rsid w:val="00C3054A"/>
    <w:rsid w:val="00C309FE"/>
    <w:rsid w:val="00C30DC9"/>
    <w:rsid w:val="00C30E9D"/>
    <w:rsid w:val="00C30FCC"/>
    <w:rsid w:val="00C319DF"/>
    <w:rsid w:val="00C31B85"/>
    <w:rsid w:val="00C31F72"/>
    <w:rsid w:val="00C32503"/>
    <w:rsid w:val="00C32ACD"/>
    <w:rsid w:val="00C33001"/>
    <w:rsid w:val="00C330F4"/>
    <w:rsid w:val="00C3339D"/>
    <w:rsid w:val="00C342DC"/>
    <w:rsid w:val="00C34357"/>
    <w:rsid w:val="00C34998"/>
    <w:rsid w:val="00C34CE9"/>
    <w:rsid w:val="00C35762"/>
    <w:rsid w:val="00C35D99"/>
    <w:rsid w:val="00C36849"/>
    <w:rsid w:val="00C37476"/>
    <w:rsid w:val="00C37AB1"/>
    <w:rsid w:val="00C40754"/>
    <w:rsid w:val="00C40C73"/>
    <w:rsid w:val="00C41385"/>
    <w:rsid w:val="00C413E3"/>
    <w:rsid w:val="00C41420"/>
    <w:rsid w:val="00C417D4"/>
    <w:rsid w:val="00C41877"/>
    <w:rsid w:val="00C419DD"/>
    <w:rsid w:val="00C41F97"/>
    <w:rsid w:val="00C42984"/>
    <w:rsid w:val="00C4361B"/>
    <w:rsid w:val="00C4425E"/>
    <w:rsid w:val="00C4487F"/>
    <w:rsid w:val="00C45109"/>
    <w:rsid w:val="00C4695E"/>
    <w:rsid w:val="00C476B5"/>
    <w:rsid w:val="00C47791"/>
    <w:rsid w:val="00C4797A"/>
    <w:rsid w:val="00C47E70"/>
    <w:rsid w:val="00C50D08"/>
    <w:rsid w:val="00C51AB6"/>
    <w:rsid w:val="00C51ADA"/>
    <w:rsid w:val="00C521C6"/>
    <w:rsid w:val="00C5369D"/>
    <w:rsid w:val="00C541CC"/>
    <w:rsid w:val="00C555DF"/>
    <w:rsid w:val="00C56245"/>
    <w:rsid w:val="00C56AF9"/>
    <w:rsid w:val="00C56EA8"/>
    <w:rsid w:val="00C56FCD"/>
    <w:rsid w:val="00C576F3"/>
    <w:rsid w:val="00C60378"/>
    <w:rsid w:val="00C60699"/>
    <w:rsid w:val="00C60818"/>
    <w:rsid w:val="00C615E5"/>
    <w:rsid w:val="00C61635"/>
    <w:rsid w:val="00C61C2D"/>
    <w:rsid w:val="00C61CC9"/>
    <w:rsid w:val="00C61D00"/>
    <w:rsid w:val="00C621EB"/>
    <w:rsid w:val="00C62850"/>
    <w:rsid w:val="00C62D62"/>
    <w:rsid w:val="00C63E6F"/>
    <w:rsid w:val="00C6408D"/>
    <w:rsid w:val="00C64386"/>
    <w:rsid w:val="00C64639"/>
    <w:rsid w:val="00C64B79"/>
    <w:rsid w:val="00C64D94"/>
    <w:rsid w:val="00C64D9F"/>
    <w:rsid w:val="00C65010"/>
    <w:rsid w:val="00C65EAD"/>
    <w:rsid w:val="00C662C1"/>
    <w:rsid w:val="00C6666E"/>
    <w:rsid w:val="00C670AB"/>
    <w:rsid w:val="00C6759F"/>
    <w:rsid w:val="00C675BE"/>
    <w:rsid w:val="00C67791"/>
    <w:rsid w:val="00C70344"/>
    <w:rsid w:val="00C707F0"/>
    <w:rsid w:val="00C71109"/>
    <w:rsid w:val="00C71221"/>
    <w:rsid w:val="00C71FAE"/>
    <w:rsid w:val="00C720F1"/>
    <w:rsid w:val="00C723A7"/>
    <w:rsid w:val="00C72873"/>
    <w:rsid w:val="00C72932"/>
    <w:rsid w:val="00C73492"/>
    <w:rsid w:val="00C734AE"/>
    <w:rsid w:val="00C73B76"/>
    <w:rsid w:val="00C73D00"/>
    <w:rsid w:val="00C73D33"/>
    <w:rsid w:val="00C7450D"/>
    <w:rsid w:val="00C74722"/>
    <w:rsid w:val="00C74B60"/>
    <w:rsid w:val="00C7504D"/>
    <w:rsid w:val="00C75D61"/>
    <w:rsid w:val="00C7617B"/>
    <w:rsid w:val="00C76BF4"/>
    <w:rsid w:val="00C76FB5"/>
    <w:rsid w:val="00C777E9"/>
    <w:rsid w:val="00C77B2F"/>
    <w:rsid w:val="00C77CB1"/>
    <w:rsid w:val="00C80172"/>
    <w:rsid w:val="00C80582"/>
    <w:rsid w:val="00C80FB5"/>
    <w:rsid w:val="00C81A13"/>
    <w:rsid w:val="00C82E7B"/>
    <w:rsid w:val="00C82FAD"/>
    <w:rsid w:val="00C82FDE"/>
    <w:rsid w:val="00C845A6"/>
    <w:rsid w:val="00C84A1B"/>
    <w:rsid w:val="00C84B38"/>
    <w:rsid w:val="00C84D02"/>
    <w:rsid w:val="00C853B7"/>
    <w:rsid w:val="00C856FE"/>
    <w:rsid w:val="00C85B95"/>
    <w:rsid w:val="00C85E5E"/>
    <w:rsid w:val="00C865D4"/>
    <w:rsid w:val="00C8667C"/>
    <w:rsid w:val="00C869BE"/>
    <w:rsid w:val="00C87006"/>
    <w:rsid w:val="00C87388"/>
    <w:rsid w:val="00C875B1"/>
    <w:rsid w:val="00C87ABC"/>
    <w:rsid w:val="00C87AEE"/>
    <w:rsid w:val="00C87D08"/>
    <w:rsid w:val="00C90128"/>
    <w:rsid w:val="00C90D56"/>
    <w:rsid w:val="00C90F81"/>
    <w:rsid w:val="00C910CB"/>
    <w:rsid w:val="00C91760"/>
    <w:rsid w:val="00C91E11"/>
    <w:rsid w:val="00C91F85"/>
    <w:rsid w:val="00C92DFA"/>
    <w:rsid w:val="00C932F6"/>
    <w:rsid w:val="00C93D2F"/>
    <w:rsid w:val="00C952D4"/>
    <w:rsid w:val="00C955AE"/>
    <w:rsid w:val="00C95BC0"/>
    <w:rsid w:val="00C95EE1"/>
    <w:rsid w:val="00C965D0"/>
    <w:rsid w:val="00C96AA5"/>
    <w:rsid w:val="00C970DD"/>
    <w:rsid w:val="00C9791E"/>
    <w:rsid w:val="00C97F1B"/>
    <w:rsid w:val="00CA0731"/>
    <w:rsid w:val="00CA12F0"/>
    <w:rsid w:val="00CA164E"/>
    <w:rsid w:val="00CA187E"/>
    <w:rsid w:val="00CA18BB"/>
    <w:rsid w:val="00CA1A31"/>
    <w:rsid w:val="00CA1B55"/>
    <w:rsid w:val="00CA2933"/>
    <w:rsid w:val="00CA2A87"/>
    <w:rsid w:val="00CA306D"/>
    <w:rsid w:val="00CA3B00"/>
    <w:rsid w:val="00CA3FF6"/>
    <w:rsid w:val="00CA44B7"/>
    <w:rsid w:val="00CA480D"/>
    <w:rsid w:val="00CA49EB"/>
    <w:rsid w:val="00CA4E5A"/>
    <w:rsid w:val="00CA53DF"/>
    <w:rsid w:val="00CA5B3D"/>
    <w:rsid w:val="00CA5C5F"/>
    <w:rsid w:val="00CA66F8"/>
    <w:rsid w:val="00CA698D"/>
    <w:rsid w:val="00CA7588"/>
    <w:rsid w:val="00CA79EE"/>
    <w:rsid w:val="00CA7AF9"/>
    <w:rsid w:val="00CB0462"/>
    <w:rsid w:val="00CB04D1"/>
    <w:rsid w:val="00CB06B6"/>
    <w:rsid w:val="00CB10E2"/>
    <w:rsid w:val="00CB2DB0"/>
    <w:rsid w:val="00CB33C2"/>
    <w:rsid w:val="00CB346D"/>
    <w:rsid w:val="00CB3740"/>
    <w:rsid w:val="00CB4197"/>
    <w:rsid w:val="00CB533B"/>
    <w:rsid w:val="00CB5828"/>
    <w:rsid w:val="00CB5F6A"/>
    <w:rsid w:val="00CB5FAF"/>
    <w:rsid w:val="00CB5FE2"/>
    <w:rsid w:val="00CB60A3"/>
    <w:rsid w:val="00CB6D40"/>
    <w:rsid w:val="00CB711E"/>
    <w:rsid w:val="00CB7705"/>
    <w:rsid w:val="00CB7D94"/>
    <w:rsid w:val="00CC005A"/>
    <w:rsid w:val="00CC00C5"/>
    <w:rsid w:val="00CC0B22"/>
    <w:rsid w:val="00CC0F31"/>
    <w:rsid w:val="00CC14B4"/>
    <w:rsid w:val="00CC2449"/>
    <w:rsid w:val="00CC2CD5"/>
    <w:rsid w:val="00CC3484"/>
    <w:rsid w:val="00CC39BB"/>
    <w:rsid w:val="00CC46CE"/>
    <w:rsid w:val="00CC54D4"/>
    <w:rsid w:val="00CC65B9"/>
    <w:rsid w:val="00CC6711"/>
    <w:rsid w:val="00CC7273"/>
    <w:rsid w:val="00CC75B3"/>
    <w:rsid w:val="00CC772C"/>
    <w:rsid w:val="00CC7FF0"/>
    <w:rsid w:val="00CD09B3"/>
    <w:rsid w:val="00CD09CD"/>
    <w:rsid w:val="00CD314D"/>
    <w:rsid w:val="00CD373A"/>
    <w:rsid w:val="00CD37AC"/>
    <w:rsid w:val="00CD4184"/>
    <w:rsid w:val="00CD46C2"/>
    <w:rsid w:val="00CD4C72"/>
    <w:rsid w:val="00CD5045"/>
    <w:rsid w:val="00CD51D2"/>
    <w:rsid w:val="00CD58D2"/>
    <w:rsid w:val="00CD5BB0"/>
    <w:rsid w:val="00CD5E90"/>
    <w:rsid w:val="00CD6154"/>
    <w:rsid w:val="00CD6681"/>
    <w:rsid w:val="00CD6E09"/>
    <w:rsid w:val="00CD6E93"/>
    <w:rsid w:val="00CD7884"/>
    <w:rsid w:val="00CD7AA4"/>
    <w:rsid w:val="00CE0660"/>
    <w:rsid w:val="00CE0745"/>
    <w:rsid w:val="00CE0BBF"/>
    <w:rsid w:val="00CE12AC"/>
    <w:rsid w:val="00CE1A94"/>
    <w:rsid w:val="00CE22FE"/>
    <w:rsid w:val="00CE2F18"/>
    <w:rsid w:val="00CE34F5"/>
    <w:rsid w:val="00CE36B7"/>
    <w:rsid w:val="00CE4438"/>
    <w:rsid w:val="00CE484B"/>
    <w:rsid w:val="00CE4987"/>
    <w:rsid w:val="00CE4EBF"/>
    <w:rsid w:val="00CE70A1"/>
    <w:rsid w:val="00CE7D5E"/>
    <w:rsid w:val="00CF01D4"/>
    <w:rsid w:val="00CF0794"/>
    <w:rsid w:val="00CF0923"/>
    <w:rsid w:val="00CF0A53"/>
    <w:rsid w:val="00CF0AB4"/>
    <w:rsid w:val="00CF0E20"/>
    <w:rsid w:val="00CF1B6A"/>
    <w:rsid w:val="00CF1D0A"/>
    <w:rsid w:val="00CF233B"/>
    <w:rsid w:val="00CF2D0F"/>
    <w:rsid w:val="00CF3114"/>
    <w:rsid w:val="00CF3900"/>
    <w:rsid w:val="00CF3D3A"/>
    <w:rsid w:val="00CF43A4"/>
    <w:rsid w:val="00CF4864"/>
    <w:rsid w:val="00CF4E1A"/>
    <w:rsid w:val="00CF4E7A"/>
    <w:rsid w:val="00CF55FA"/>
    <w:rsid w:val="00CF56FD"/>
    <w:rsid w:val="00CF60C4"/>
    <w:rsid w:val="00CF62C7"/>
    <w:rsid w:val="00CF640D"/>
    <w:rsid w:val="00CF69D3"/>
    <w:rsid w:val="00CF6B30"/>
    <w:rsid w:val="00CF70CF"/>
    <w:rsid w:val="00CF7D2D"/>
    <w:rsid w:val="00D002CF"/>
    <w:rsid w:val="00D0095D"/>
    <w:rsid w:val="00D00D77"/>
    <w:rsid w:val="00D00E3D"/>
    <w:rsid w:val="00D014B0"/>
    <w:rsid w:val="00D0174D"/>
    <w:rsid w:val="00D01876"/>
    <w:rsid w:val="00D018DD"/>
    <w:rsid w:val="00D01AE2"/>
    <w:rsid w:val="00D01B1D"/>
    <w:rsid w:val="00D01F64"/>
    <w:rsid w:val="00D0231A"/>
    <w:rsid w:val="00D02344"/>
    <w:rsid w:val="00D02AA6"/>
    <w:rsid w:val="00D03729"/>
    <w:rsid w:val="00D04625"/>
    <w:rsid w:val="00D04643"/>
    <w:rsid w:val="00D04714"/>
    <w:rsid w:val="00D04768"/>
    <w:rsid w:val="00D05298"/>
    <w:rsid w:val="00D05527"/>
    <w:rsid w:val="00D0557F"/>
    <w:rsid w:val="00D058FE"/>
    <w:rsid w:val="00D06684"/>
    <w:rsid w:val="00D06FCC"/>
    <w:rsid w:val="00D07563"/>
    <w:rsid w:val="00D075C4"/>
    <w:rsid w:val="00D07DA7"/>
    <w:rsid w:val="00D107FA"/>
    <w:rsid w:val="00D10846"/>
    <w:rsid w:val="00D116B2"/>
    <w:rsid w:val="00D11E4A"/>
    <w:rsid w:val="00D125CB"/>
    <w:rsid w:val="00D12E37"/>
    <w:rsid w:val="00D13AF9"/>
    <w:rsid w:val="00D13E04"/>
    <w:rsid w:val="00D13E50"/>
    <w:rsid w:val="00D14B0D"/>
    <w:rsid w:val="00D156DA"/>
    <w:rsid w:val="00D159DD"/>
    <w:rsid w:val="00D15C1B"/>
    <w:rsid w:val="00D15FBB"/>
    <w:rsid w:val="00D1673D"/>
    <w:rsid w:val="00D171A6"/>
    <w:rsid w:val="00D20941"/>
    <w:rsid w:val="00D20E2C"/>
    <w:rsid w:val="00D20E9C"/>
    <w:rsid w:val="00D21D15"/>
    <w:rsid w:val="00D220A0"/>
    <w:rsid w:val="00D225DC"/>
    <w:rsid w:val="00D22861"/>
    <w:rsid w:val="00D23040"/>
    <w:rsid w:val="00D23053"/>
    <w:rsid w:val="00D231A4"/>
    <w:rsid w:val="00D245F8"/>
    <w:rsid w:val="00D24D22"/>
    <w:rsid w:val="00D24E06"/>
    <w:rsid w:val="00D24E2D"/>
    <w:rsid w:val="00D254CA"/>
    <w:rsid w:val="00D25510"/>
    <w:rsid w:val="00D25B0A"/>
    <w:rsid w:val="00D26AD2"/>
    <w:rsid w:val="00D2719E"/>
    <w:rsid w:val="00D275B1"/>
    <w:rsid w:val="00D27C67"/>
    <w:rsid w:val="00D27E48"/>
    <w:rsid w:val="00D304F8"/>
    <w:rsid w:val="00D30986"/>
    <w:rsid w:val="00D30ACF"/>
    <w:rsid w:val="00D30C2C"/>
    <w:rsid w:val="00D3109D"/>
    <w:rsid w:val="00D3135A"/>
    <w:rsid w:val="00D32A9D"/>
    <w:rsid w:val="00D32C1E"/>
    <w:rsid w:val="00D33393"/>
    <w:rsid w:val="00D34478"/>
    <w:rsid w:val="00D34633"/>
    <w:rsid w:val="00D34973"/>
    <w:rsid w:val="00D34EE6"/>
    <w:rsid w:val="00D354D6"/>
    <w:rsid w:val="00D35715"/>
    <w:rsid w:val="00D35CD6"/>
    <w:rsid w:val="00D36314"/>
    <w:rsid w:val="00D368F2"/>
    <w:rsid w:val="00D36C1A"/>
    <w:rsid w:val="00D36D82"/>
    <w:rsid w:val="00D36DD0"/>
    <w:rsid w:val="00D36DDA"/>
    <w:rsid w:val="00D37864"/>
    <w:rsid w:val="00D41512"/>
    <w:rsid w:val="00D42503"/>
    <w:rsid w:val="00D42FCE"/>
    <w:rsid w:val="00D440D7"/>
    <w:rsid w:val="00D44D5C"/>
    <w:rsid w:val="00D45084"/>
    <w:rsid w:val="00D457C4"/>
    <w:rsid w:val="00D464B7"/>
    <w:rsid w:val="00D464EB"/>
    <w:rsid w:val="00D4740F"/>
    <w:rsid w:val="00D47EB9"/>
    <w:rsid w:val="00D5039B"/>
    <w:rsid w:val="00D50E98"/>
    <w:rsid w:val="00D519B2"/>
    <w:rsid w:val="00D534B1"/>
    <w:rsid w:val="00D543C4"/>
    <w:rsid w:val="00D5457C"/>
    <w:rsid w:val="00D54A4D"/>
    <w:rsid w:val="00D5503A"/>
    <w:rsid w:val="00D55743"/>
    <w:rsid w:val="00D55E1A"/>
    <w:rsid w:val="00D55EAC"/>
    <w:rsid w:val="00D5641D"/>
    <w:rsid w:val="00D568CB"/>
    <w:rsid w:val="00D56D17"/>
    <w:rsid w:val="00D56D3C"/>
    <w:rsid w:val="00D5755C"/>
    <w:rsid w:val="00D601CF"/>
    <w:rsid w:val="00D6108B"/>
    <w:rsid w:val="00D625BB"/>
    <w:rsid w:val="00D6431C"/>
    <w:rsid w:val="00D65BA5"/>
    <w:rsid w:val="00D65E72"/>
    <w:rsid w:val="00D66267"/>
    <w:rsid w:val="00D66544"/>
    <w:rsid w:val="00D66D25"/>
    <w:rsid w:val="00D66F08"/>
    <w:rsid w:val="00D66F1F"/>
    <w:rsid w:val="00D67565"/>
    <w:rsid w:val="00D67A35"/>
    <w:rsid w:val="00D70451"/>
    <w:rsid w:val="00D7169C"/>
    <w:rsid w:val="00D71A31"/>
    <w:rsid w:val="00D71D0E"/>
    <w:rsid w:val="00D71FCD"/>
    <w:rsid w:val="00D73851"/>
    <w:rsid w:val="00D73BE7"/>
    <w:rsid w:val="00D7407B"/>
    <w:rsid w:val="00D741E3"/>
    <w:rsid w:val="00D742D7"/>
    <w:rsid w:val="00D74603"/>
    <w:rsid w:val="00D751DD"/>
    <w:rsid w:val="00D75537"/>
    <w:rsid w:val="00D75648"/>
    <w:rsid w:val="00D75934"/>
    <w:rsid w:val="00D75EA3"/>
    <w:rsid w:val="00D75F4E"/>
    <w:rsid w:val="00D7693D"/>
    <w:rsid w:val="00D77BF0"/>
    <w:rsid w:val="00D77ED3"/>
    <w:rsid w:val="00D8038C"/>
    <w:rsid w:val="00D805A2"/>
    <w:rsid w:val="00D80A8C"/>
    <w:rsid w:val="00D82245"/>
    <w:rsid w:val="00D826CD"/>
    <w:rsid w:val="00D8313E"/>
    <w:rsid w:val="00D833B3"/>
    <w:rsid w:val="00D844AF"/>
    <w:rsid w:val="00D8566B"/>
    <w:rsid w:val="00D8568F"/>
    <w:rsid w:val="00D8582B"/>
    <w:rsid w:val="00D85951"/>
    <w:rsid w:val="00D863A3"/>
    <w:rsid w:val="00D867ED"/>
    <w:rsid w:val="00D87EBF"/>
    <w:rsid w:val="00D87F16"/>
    <w:rsid w:val="00D87FE4"/>
    <w:rsid w:val="00D90615"/>
    <w:rsid w:val="00D90EA5"/>
    <w:rsid w:val="00D91258"/>
    <w:rsid w:val="00D914CE"/>
    <w:rsid w:val="00D919A6"/>
    <w:rsid w:val="00D923DC"/>
    <w:rsid w:val="00D93393"/>
    <w:rsid w:val="00D943BD"/>
    <w:rsid w:val="00D94500"/>
    <w:rsid w:val="00D953B4"/>
    <w:rsid w:val="00D953BD"/>
    <w:rsid w:val="00D95EA9"/>
    <w:rsid w:val="00D967CB"/>
    <w:rsid w:val="00D9695E"/>
    <w:rsid w:val="00D96F79"/>
    <w:rsid w:val="00D972E8"/>
    <w:rsid w:val="00D97F3E"/>
    <w:rsid w:val="00DA0049"/>
    <w:rsid w:val="00DA0962"/>
    <w:rsid w:val="00DA225D"/>
    <w:rsid w:val="00DA22F0"/>
    <w:rsid w:val="00DA25EE"/>
    <w:rsid w:val="00DA2E33"/>
    <w:rsid w:val="00DA320B"/>
    <w:rsid w:val="00DA34B3"/>
    <w:rsid w:val="00DA38B9"/>
    <w:rsid w:val="00DA3930"/>
    <w:rsid w:val="00DA4B17"/>
    <w:rsid w:val="00DA4D84"/>
    <w:rsid w:val="00DA5376"/>
    <w:rsid w:val="00DA5A2B"/>
    <w:rsid w:val="00DA5D29"/>
    <w:rsid w:val="00DA6218"/>
    <w:rsid w:val="00DA62A0"/>
    <w:rsid w:val="00DA63D4"/>
    <w:rsid w:val="00DA6788"/>
    <w:rsid w:val="00DA707E"/>
    <w:rsid w:val="00DA7807"/>
    <w:rsid w:val="00DB045A"/>
    <w:rsid w:val="00DB0887"/>
    <w:rsid w:val="00DB0B1F"/>
    <w:rsid w:val="00DB11A9"/>
    <w:rsid w:val="00DB1628"/>
    <w:rsid w:val="00DB1FB8"/>
    <w:rsid w:val="00DB290E"/>
    <w:rsid w:val="00DB2A4E"/>
    <w:rsid w:val="00DB2F42"/>
    <w:rsid w:val="00DB4B30"/>
    <w:rsid w:val="00DB4BF6"/>
    <w:rsid w:val="00DB4CE4"/>
    <w:rsid w:val="00DB51B7"/>
    <w:rsid w:val="00DB5ACA"/>
    <w:rsid w:val="00DB5E18"/>
    <w:rsid w:val="00DB6125"/>
    <w:rsid w:val="00DB649E"/>
    <w:rsid w:val="00DB6525"/>
    <w:rsid w:val="00DB6E24"/>
    <w:rsid w:val="00DB74AF"/>
    <w:rsid w:val="00DB760A"/>
    <w:rsid w:val="00DB76F8"/>
    <w:rsid w:val="00DB797A"/>
    <w:rsid w:val="00DC1A9F"/>
    <w:rsid w:val="00DC1BF9"/>
    <w:rsid w:val="00DC246A"/>
    <w:rsid w:val="00DC3C14"/>
    <w:rsid w:val="00DC3FD0"/>
    <w:rsid w:val="00DC4544"/>
    <w:rsid w:val="00DC4AB4"/>
    <w:rsid w:val="00DC52D7"/>
    <w:rsid w:val="00DC6285"/>
    <w:rsid w:val="00DC6FAF"/>
    <w:rsid w:val="00DC72E2"/>
    <w:rsid w:val="00DC73A7"/>
    <w:rsid w:val="00DC74FE"/>
    <w:rsid w:val="00DC78FB"/>
    <w:rsid w:val="00DC7CB5"/>
    <w:rsid w:val="00DD00E1"/>
    <w:rsid w:val="00DD02C7"/>
    <w:rsid w:val="00DD043B"/>
    <w:rsid w:val="00DD112C"/>
    <w:rsid w:val="00DD1182"/>
    <w:rsid w:val="00DD191A"/>
    <w:rsid w:val="00DD193D"/>
    <w:rsid w:val="00DD1BEA"/>
    <w:rsid w:val="00DD2411"/>
    <w:rsid w:val="00DD24D1"/>
    <w:rsid w:val="00DD26B2"/>
    <w:rsid w:val="00DD2976"/>
    <w:rsid w:val="00DD3209"/>
    <w:rsid w:val="00DD395B"/>
    <w:rsid w:val="00DD418C"/>
    <w:rsid w:val="00DD4628"/>
    <w:rsid w:val="00DD5142"/>
    <w:rsid w:val="00DD60D2"/>
    <w:rsid w:val="00DD6190"/>
    <w:rsid w:val="00DD6233"/>
    <w:rsid w:val="00DD717B"/>
    <w:rsid w:val="00DE0263"/>
    <w:rsid w:val="00DE03AF"/>
    <w:rsid w:val="00DE19FE"/>
    <w:rsid w:val="00DE1B47"/>
    <w:rsid w:val="00DE1BD0"/>
    <w:rsid w:val="00DE1DCE"/>
    <w:rsid w:val="00DE20A6"/>
    <w:rsid w:val="00DE20C6"/>
    <w:rsid w:val="00DE3558"/>
    <w:rsid w:val="00DE39F9"/>
    <w:rsid w:val="00DE4965"/>
    <w:rsid w:val="00DE4974"/>
    <w:rsid w:val="00DE52CF"/>
    <w:rsid w:val="00DE557F"/>
    <w:rsid w:val="00DE5676"/>
    <w:rsid w:val="00DE567D"/>
    <w:rsid w:val="00DE6144"/>
    <w:rsid w:val="00DE68D0"/>
    <w:rsid w:val="00DE7529"/>
    <w:rsid w:val="00DF162D"/>
    <w:rsid w:val="00DF26C4"/>
    <w:rsid w:val="00DF2D2B"/>
    <w:rsid w:val="00DF33E1"/>
    <w:rsid w:val="00DF388A"/>
    <w:rsid w:val="00DF38E0"/>
    <w:rsid w:val="00DF3E84"/>
    <w:rsid w:val="00DF468E"/>
    <w:rsid w:val="00DF5A45"/>
    <w:rsid w:val="00DF5AB9"/>
    <w:rsid w:val="00DF5C82"/>
    <w:rsid w:val="00DF5E7E"/>
    <w:rsid w:val="00DF60D5"/>
    <w:rsid w:val="00DF64B9"/>
    <w:rsid w:val="00DF74C9"/>
    <w:rsid w:val="00DF75A4"/>
    <w:rsid w:val="00DF7EF5"/>
    <w:rsid w:val="00E01741"/>
    <w:rsid w:val="00E01861"/>
    <w:rsid w:val="00E020C1"/>
    <w:rsid w:val="00E02571"/>
    <w:rsid w:val="00E02D7C"/>
    <w:rsid w:val="00E03159"/>
    <w:rsid w:val="00E03290"/>
    <w:rsid w:val="00E036FC"/>
    <w:rsid w:val="00E03831"/>
    <w:rsid w:val="00E03B32"/>
    <w:rsid w:val="00E03EAE"/>
    <w:rsid w:val="00E061E2"/>
    <w:rsid w:val="00E0679F"/>
    <w:rsid w:val="00E06A0D"/>
    <w:rsid w:val="00E07811"/>
    <w:rsid w:val="00E1028A"/>
    <w:rsid w:val="00E10E7E"/>
    <w:rsid w:val="00E110EF"/>
    <w:rsid w:val="00E1143C"/>
    <w:rsid w:val="00E12876"/>
    <w:rsid w:val="00E12AF7"/>
    <w:rsid w:val="00E13413"/>
    <w:rsid w:val="00E13E40"/>
    <w:rsid w:val="00E13FE5"/>
    <w:rsid w:val="00E1430F"/>
    <w:rsid w:val="00E147D8"/>
    <w:rsid w:val="00E15484"/>
    <w:rsid w:val="00E16899"/>
    <w:rsid w:val="00E16EBB"/>
    <w:rsid w:val="00E1736F"/>
    <w:rsid w:val="00E1768B"/>
    <w:rsid w:val="00E178AB"/>
    <w:rsid w:val="00E17B02"/>
    <w:rsid w:val="00E17DD7"/>
    <w:rsid w:val="00E17F8E"/>
    <w:rsid w:val="00E2081D"/>
    <w:rsid w:val="00E21303"/>
    <w:rsid w:val="00E223AB"/>
    <w:rsid w:val="00E22FFA"/>
    <w:rsid w:val="00E23633"/>
    <w:rsid w:val="00E23D41"/>
    <w:rsid w:val="00E23E81"/>
    <w:rsid w:val="00E24061"/>
    <w:rsid w:val="00E24184"/>
    <w:rsid w:val="00E2428D"/>
    <w:rsid w:val="00E24879"/>
    <w:rsid w:val="00E24D97"/>
    <w:rsid w:val="00E254A7"/>
    <w:rsid w:val="00E2587F"/>
    <w:rsid w:val="00E2606D"/>
    <w:rsid w:val="00E266AB"/>
    <w:rsid w:val="00E26903"/>
    <w:rsid w:val="00E270A9"/>
    <w:rsid w:val="00E27445"/>
    <w:rsid w:val="00E27C8D"/>
    <w:rsid w:val="00E27FE2"/>
    <w:rsid w:val="00E30394"/>
    <w:rsid w:val="00E30D1B"/>
    <w:rsid w:val="00E31E11"/>
    <w:rsid w:val="00E323AD"/>
    <w:rsid w:val="00E323DB"/>
    <w:rsid w:val="00E333BA"/>
    <w:rsid w:val="00E334E6"/>
    <w:rsid w:val="00E347AA"/>
    <w:rsid w:val="00E34C92"/>
    <w:rsid w:val="00E350C5"/>
    <w:rsid w:val="00E35245"/>
    <w:rsid w:val="00E35A73"/>
    <w:rsid w:val="00E36404"/>
    <w:rsid w:val="00E36BA6"/>
    <w:rsid w:val="00E37312"/>
    <w:rsid w:val="00E40415"/>
    <w:rsid w:val="00E40697"/>
    <w:rsid w:val="00E40907"/>
    <w:rsid w:val="00E40C3C"/>
    <w:rsid w:val="00E415CC"/>
    <w:rsid w:val="00E41ED7"/>
    <w:rsid w:val="00E42108"/>
    <w:rsid w:val="00E42E9E"/>
    <w:rsid w:val="00E43584"/>
    <w:rsid w:val="00E43AA5"/>
    <w:rsid w:val="00E43EDD"/>
    <w:rsid w:val="00E44653"/>
    <w:rsid w:val="00E44676"/>
    <w:rsid w:val="00E44A10"/>
    <w:rsid w:val="00E44B22"/>
    <w:rsid w:val="00E461D9"/>
    <w:rsid w:val="00E4624F"/>
    <w:rsid w:val="00E46B0D"/>
    <w:rsid w:val="00E4711B"/>
    <w:rsid w:val="00E4733D"/>
    <w:rsid w:val="00E50C9E"/>
    <w:rsid w:val="00E52754"/>
    <w:rsid w:val="00E52828"/>
    <w:rsid w:val="00E532FA"/>
    <w:rsid w:val="00E5409F"/>
    <w:rsid w:val="00E54113"/>
    <w:rsid w:val="00E54389"/>
    <w:rsid w:val="00E543BF"/>
    <w:rsid w:val="00E55161"/>
    <w:rsid w:val="00E558AF"/>
    <w:rsid w:val="00E563BD"/>
    <w:rsid w:val="00E569DA"/>
    <w:rsid w:val="00E56A4B"/>
    <w:rsid w:val="00E56CFF"/>
    <w:rsid w:val="00E57080"/>
    <w:rsid w:val="00E5787C"/>
    <w:rsid w:val="00E604FD"/>
    <w:rsid w:val="00E605D6"/>
    <w:rsid w:val="00E609AD"/>
    <w:rsid w:val="00E60CE7"/>
    <w:rsid w:val="00E6167D"/>
    <w:rsid w:val="00E61B2D"/>
    <w:rsid w:val="00E61D30"/>
    <w:rsid w:val="00E61FB4"/>
    <w:rsid w:val="00E62011"/>
    <w:rsid w:val="00E62790"/>
    <w:rsid w:val="00E63335"/>
    <w:rsid w:val="00E64129"/>
    <w:rsid w:val="00E647EC"/>
    <w:rsid w:val="00E65E3B"/>
    <w:rsid w:val="00E66977"/>
    <w:rsid w:val="00E66E51"/>
    <w:rsid w:val="00E67990"/>
    <w:rsid w:val="00E67E8F"/>
    <w:rsid w:val="00E7029A"/>
    <w:rsid w:val="00E70357"/>
    <w:rsid w:val="00E7082B"/>
    <w:rsid w:val="00E70CC7"/>
    <w:rsid w:val="00E70E04"/>
    <w:rsid w:val="00E710B5"/>
    <w:rsid w:val="00E71499"/>
    <w:rsid w:val="00E716E4"/>
    <w:rsid w:val="00E71A6B"/>
    <w:rsid w:val="00E720B9"/>
    <w:rsid w:val="00E7242A"/>
    <w:rsid w:val="00E72A29"/>
    <w:rsid w:val="00E72EBC"/>
    <w:rsid w:val="00E739BF"/>
    <w:rsid w:val="00E73DCF"/>
    <w:rsid w:val="00E74417"/>
    <w:rsid w:val="00E747C9"/>
    <w:rsid w:val="00E747CF"/>
    <w:rsid w:val="00E74A5E"/>
    <w:rsid w:val="00E75877"/>
    <w:rsid w:val="00E77029"/>
    <w:rsid w:val="00E77C5A"/>
    <w:rsid w:val="00E77D6C"/>
    <w:rsid w:val="00E80226"/>
    <w:rsid w:val="00E8088A"/>
    <w:rsid w:val="00E80C9C"/>
    <w:rsid w:val="00E80E46"/>
    <w:rsid w:val="00E80F9C"/>
    <w:rsid w:val="00E810D3"/>
    <w:rsid w:val="00E818C3"/>
    <w:rsid w:val="00E81B70"/>
    <w:rsid w:val="00E81E74"/>
    <w:rsid w:val="00E82263"/>
    <w:rsid w:val="00E82B4C"/>
    <w:rsid w:val="00E8307E"/>
    <w:rsid w:val="00E83296"/>
    <w:rsid w:val="00E83D8C"/>
    <w:rsid w:val="00E842CD"/>
    <w:rsid w:val="00E84A43"/>
    <w:rsid w:val="00E85C3F"/>
    <w:rsid w:val="00E85F55"/>
    <w:rsid w:val="00E86398"/>
    <w:rsid w:val="00E86A50"/>
    <w:rsid w:val="00E8721E"/>
    <w:rsid w:val="00E8734E"/>
    <w:rsid w:val="00E87E83"/>
    <w:rsid w:val="00E87FC3"/>
    <w:rsid w:val="00E923C6"/>
    <w:rsid w:val="00E92B0D"/>
    <w:rsid w:val="00E934F2"/>
    <w:rsid w:val="00E93767"/>
    <w:rsid w:val="00E93C88"/>
    <w:rsid w:val="00E93D66"/>
    <w:rsid w:val="00E93E45"/>
    <w:rsid w:val="00E95EB3"/>
    <w:rsid w:val="00E967E1"/>
    <w:rsid w:val="00E96F8C"/>
    <w:rsid w:val="00EA00EE"/>
    <w:rsid w:val="00EA07B2"/>
    <w:rsid w:val="00EA0D1D"/>
    <w:rsid w:val="00EA162B"/>
    <w:rsid w:val="00EA164C"/>
    <w:rsid w:val="00EA25A8"/>
    <w:rsid w:val="00EA2DF9"/>
    <w:rsid w:val="00EA2EED"/>
    <w:rsid w:val="00EA3D8C"/>
    <w:rsid w:val="00EA3DD9"/>
    <w:rsid w:val="00EA53AD"/>
    <w:rsid w:val="00EA557F"/>
    <w:rsid w:val="00EA5C2C"/>
    <w:rsid w:val="00EA6360"/>
    <w:rsid w:val="00EA6887"/>
    <w:rsid w:val="00EA68D9"/>
    <w:rsid w:val="00EA6AFD"/>
    <w:rsid w:val="00EA6E21"/>
    <w:rsid w:val="00EA70F6"/>
    <w:rsid w:val="00EA7C85"/>
    <w:rsid w:val="00EA7ED7"/>
    <w:rsid w:val="00EB05BB"/>
    <w:rsid w:val="00EB19FF"/>
    <w:rsid w:val="00EB1ECA"/>
    <w:rsid w:val="00EB2190"/>
    <w:rsid w:val="00EB248F"/>
    <w:rsid w:val="00EB251C"/>
    <w:rsid w:val="00EB2D79"/>
    <w:rsid w:val="00EB39A1"/>
    <w:rsid w:val="00EB3A30"/>
    <w:rsid w:val="00EB3AD4"/>
    <w:rsid w:val="00EB4424"/>
    <w:rsid w:val="00EB593F"/>
    <w:rsid w:val="00EB5C30"/>
    <w:rsid w:val="00EB6CF1"/>
    <w:rsid w:val="00EB6EE4"/>
    <w:rsid w:val="00EB7B51"/>
    <w:rsid w:val="00EC088A"/>
    <w:rsid w:val="00EC0CE8"/>
    <w:rsid w:val="00EC0D95"/>
    <w:rsid w:val="00EC25A9"/>
    <w:rsid w:val="00EC376B"/>
    <w:rsid w:val="00EC4411"/>
    <w:rsid w:val="00EC4B1B"/>
    <w:rsid w:val="00EC704D"/>
    <w:rsid w:val="00EC707E"/>
    <w:rsid w:val="00EC71BA"/>
    <w:rsid w:val="00EC7685"/>
    <w:rsid w:val="00EC7E0A"/>
    <w:rsid w:val="00ED05B1"/>
    <w:rsid w:val="00ED1249"/>
    <w:rsid w:val="00ED16F5"/>
    <w:rsid w:val="00ED177F"/>
    <w:rsid w:val="00ED18A3"/>
    <w:rsid w:val="00ED1C86"/>
    <w:rsid w:val="00ED1EFE"/>
    <w:rsid w:val="00ED2278"/>
    <w:rsid w:val="00ED2CE4"/>
    <w:rsid w:val="00ED3B16"/>
    <w:rsid w:val="00ED3B5A"/>
    <w:rsid w:val="00ED46B9"/>
    <w:rsid w:val="00ED4C68"/>
    <w:rsid w:val="00ED52A2"/>
    <w:rsid w:val="00ED5302"/>
    <w:rsid w:val="00ED5581"/>
    <w:rsid w:val="00ED55D3"/>
    <w:rsid w:val="00ED5C42"/>
    <w:rsid w:val="00ED60D5"/>
    <w:rsid w:val="00ED7163"/>
    <w:rsid w:val="00ED7322"/>
    <w:rsid w:val="00ED780C"/>
    <w:rsid w:val="00ED7E2F"/>
    <w:rsid w:val="00ED7FCD"/>
    <w:rsid w:val="00EE0443"/>
    <w:rsid w:val="00EE0485"/>
    <w:rsid w:val="00EE0C1E"/>
    <w:rsid w:val="00EE0E2D"/>
    <w:rsid w:val="00EE1182"/>
    <w:rsid w:val="00EE1366"/>
    <w:rsid w:val="00EE139E"/>
    <w:rsid w:val="00EE18CA"/>
    <w:rsid w:val="00EE2132"/>
    <w:rsid w:val="00EE2660"/>
    <w:rsid w:val="00EE27FD"/>
    <w:rsid w:val="00EE2D21"/>
    <w:rsid w:val="00EE3FB0"/>
    <w:rsid w:val="00EE419A"/>
    <w:rsid w:val="00EE41D2"/>
    <w:rsid w:val="00EE4228"/>
    <w:rsid w:val="00EE46CA"/>
    <w:rsid w:val="00EE55FE"/>
    <w:rsid w:val="00EE5AB0"/>
    <w:rsid w:val="00EE6356"/>
    <w:rsid w:val="00EE6D6E"/>
    <w:rsid w:val="00EE6EC3"/>
    <w:rsid w:val="00EE7171"/>
    <w:rsid w:val="00EE76F3"/>
    <w:rsid w:val="00EF0394"/>
    <w:rsid w:val="00EF0B88"/>
    <w:rsid w:val="00EF0ED6"/>
    <w:rsid w:val="00EF1C7E"/>
    <w:rsid w:val="00EF1DCD"/>
    <w:rsid w:val="00EF2667"/>
    <w:rsid w:val="00EF2E95"/>
    <w:rsid w:val="00EF335E"/>
    <w:rsid w:val="00EF3563"/>
    <w:rsid w:val="00EF3EE0"/>
    <w:rsid w:val="00EF4299"/>
    <w:rsid w:val="00EF5D19"/>
    <w:rsid w:val="00EF6080"/>
    <w:rsid w:val="00EF638B"/>
    <w:rsid w:val="00EF6A95"/>
    <w:rsid w:val="00EF788D"/>
    <w:rsid w:val="00F00219"/>
    <w:rsid w:val="00F00654"/>
    <w:rsid w:val="00F00ECF"/>
    <w:rsid w:val="00F010D2"/>
    <w:rsid w:val="00F01714"/>
    <w:rsid w:val="00F01933"/>
    <w:rsid w:val="00F01E66"/>
    <w:rsid w:val="00F0295D"/>
    <w:rsid w:val="00F02C3C"/>
    <w:rsid w:val="00F02CD7"/>
    <w:rsid w:val="00F038C7"/>
    <w:rsid w:val="00F03F8B"/>
    <w:rsid w:val="00F0408A"/>
    <w:rsid w:val="00F0517C"/>
    <w:rsid w:val="00F0581A"/>
    <w:rsid w:val="00F05E07"/>
    <w:rsid w:val="00F0669C"/>
    <w:rsid w:val="00F06A67"/>
    <w:rsid w:val="00F06EE1"/>
    <w:rsid w:val="00F07179"/>
    <w:rsid w:val="00F07835"/>
    <w:rsid w:val="00F07A72"/>
    <w:rsid w:val="00F111F7"/>
    <w:rsid w:val="00F1166B"/>
    <w:rsid w:val="00F1182F"/>
    <w:rsid w:val="00F11896"/>
    <w:rsid w:val="00F119E3"/>
    <w:rsid w:val="00F11C24"/>
    <w:rsid w:val="00F11DC6"/>
    <w:rsid w:val="00F123CD"/>
    <w:rsid w:val="00F1294F"/>
    <w:rsid w:val="00F13A82"/>
    <w:rsid w:val="00F13B42"/>
    <w:rsid w:val="00F13F7B"/>
    <w:rsid w:val="00F15012"/>
    <w:rsid w:val="00F156A4"/>
    <w:rsid w:val="00F156E4"/>
    <w:rsid w:val="00F156E6"/>
    <w:rsid w:val="00F15797"/>
    <w:rsid w:val="00F16021"/>
    <w:rsid w:val="00F16B7C"/>
    <w:rsid w:val="00F16F85"/>
    <w:rsid w:val="00F20002"/>
    <w:rsid w:val="00F205D0"/>
    <w:rsid w:val="00F2091F"/>
    <w:rsid w:val="00F210C0"/>
    <w:rsid w:val="00F21740"/>
    <w:rsid w:val="00F219E0"/>
    <w:rsid w:val="00F21D03"/>
    <w:rsid w:val="00F220E7"/>
    <w:rsid w:val="00F22C47"/>
    <w:rsid w:val="00F2321F"/>
    <w:rsid w:val="00F23501"/>
    <w:rsid w:val="00F23E1D"/>
    <w:rsid w:val="00F23FEC"/>
    <w:rsid w:val="00F245C7"/>
    <w:rsid w:val="00F2495B"/>
    <w:rsid w:val="00F26F58"/>
    <w:rsid w:val="00F27011"/>
    <w:rsid w:val="00F27FFB"/>
    <w:rsid w:val="00F30246"/>
    <w:rsid w:val="00F30926"/>
    <w:rsid w:val="00F30C4E"/>
    <w:rsid w:val="00F30F83"/>
    <w:rsid w:val="00F31113"/>
    <w:rsid w:val="00F312A4"/>
    <w:rsid w:val="00F31452"/>
    <w:rsid w:val="00F31477"/>
    <w:rsid w:val="00F31999"/>
    <w:rsid w:val="00F31A75"/>
    <w:rsid w:val="00F31B8A"/>
    <w:rsid w:val="00F31E06"/>
    <w:rsid w:val="00F32275"/>
    <w:rsid w:val="00F322E6"/>
    <w:rsid w:val="00F32D1D"/>
    <w:rsid w:val="00F33436"/>
    <w:rsid w:val="00F33442"/>
    <w:rsid w:val="00F335CF"/>
    <w:rsid w:val="00F338CA"/>
    <w:rsid w:val="00F3498A"/>
    <w:rsid w:val="00F34C82"/>
    <w:rsid w:val="00F353F4"/>
    <w:rsid w:val="00F357E2"/>
    <w:rsid w:val="00F35C93"/>
    <w:rsid w:val="00F35DD9"/>
    <w:rsid w:val="00F3656A"/>
    <w:rsid w:val="00F37532"/>
    <w:rsid w:val="00F37749"/>
    <w:rsid w:val="00F37D12"/>
    <w:rsid w:val="00F403C1"/>
    <w:rsid w:val="00F40448"/>
    <w:rsid w:val="00F404AB"/>
    <w:rsid w:val="00F40692"/>
    <w:rsid w:val="00F4072E"/>
    <w:rsid w:val="00F41014"/>
    <w:rsid w:val="00F4118C"/>
    <w:rsid w:val="00F41F7E"/>
    <w:rsid w:val="00F42029"/>
    <w:rsid w:val="00F427B1"/>
    <w:rsid w:val="00F42EAA"/>
    <w:rsid w:val="00F42F3A"/>
    <w:rsid w:val="00F44A0B"/>
    <w:rsid w:val="00F44D97"/>
    <w:rsid w:val="00F45B38"/>
    <w:rsid w:val="00F509F7"/>
    <w:rsid w:val="00F525F5"/>
    <w:rsid w:val="00F537F6"/>
    <w:rsid w:val="00F5397E"/>
    <w:rsid w:val="00F53F4E"/>
    <w:rsid w:val="00F54A9D"/>
    <w:rsid w:val="00F5514A"/>
    <w:rsid w:val="00F553F5"/>
    <w:rsid w:val="00F55B86"/>
    <w:rsid w:val="00F55C29"/>
    <w:rsid w:val="00F56354"/>
    <w:rsid w:val="00F568EC"/>
    <w:rsid w:val="00F56C39"/>
    <w:rsid w:val="00F57F7C"/>
    <w:rsid w:val="00F57F83"/>
    <w:rsid w:val="00F60573"/>
    <w:rsid w:val="00F60EC1"/>
    <w:rsid w:val="00F61DDA"/>
    <w:rsid w:val="00F624AD"/>
    <w:rsid w:val="00F62529"/>
    <w:rsid w:val="00F625C0"/>
    <w:rsid w:val="00F62FC7"/>
    <w:rsid w:val="00F63D3D"/>
    <w:rsid w:val="00F64038"/>
    <w:rsid w:val="00F6455B"/>
    <w:rsid w:val="00F65420"/>
    <w:rsid w:val="00F65C58"/>
    <w:rsid w:val="00F65CAD"/>
    <w:rsid w:val="00F66236"/>
    <w:rsid w:val="00F66681"/>
    <w:rsid w:val="00F667B3"/>
    <w:rsid w:val="00F678A3"/>
    <w:rsid w:val="00F67C22"/>
    <w:rsid w:val="00F70A78"/>
    <w:rsid w:val="00F70B2E"/>
    <w:rsid w:val="00F70E95"/>
    <w:rsid w:val="00F7137F"/>
    <w:rsid w:val="00F7140F"/>
    <w:rsid w:val="00F716F2"/>
    <w:rsid w:val="00F71E36"/>
    <w:rsid w:val="00F72532"/>
    <w:rsid w:val="00F7298F"/>
    <w:rsid w:val="00F72EC6"/>
    <w:rsid w:val="00F72EF7"/>
    <w:rsid w:val="00F730C9"/>
    <w:rsid w:val="00F734FE"/>
    <w:rsid w:val="00F739BB"/>
    <w:rsid w:val="00F73AEF"/>
    <w:rsid w:val="00F74051"/>
    <w:rsid w:val="00F74E50"/>
    <w:rsid w:val="00F756CA"/>
    <w:rsid w:val="00F759A4"/>
    <w:rsid w:val="00F76156"/>
    <w:rsid w:val="00F768EE"/>
    <w:rsid w:val="00F76A10"/>
    <w:rsid w:val="00F76EAB"/>
    <w:rsid w:val="00F77457"/>
    <w:rsid w:val="00F775FB"/>
    <w:rsid w:val="00F80F4B"/>
    <w:rsid w:val="00F817A9"/>
    <w:rsid w:val="00F81B54"/>
    <w:rsid w:val="00F81C4B"/>
    <w:rsid w:val="00F81D2F"/>
    <w:rsid w:val="00F81E28"/>
    <w:rsid w:val="00F82622"/>
    <w:rsid w:val="00F8307A"/>
    <w:rsid w:val="00F831DB"/>
    <w:rsid w:val="00F835C0"/>
    <w:rsid w:val="00F83B33"/>
    <w:rsid w:val="00F83E4D"/>
    <w:rsid w:val="00F8431D"/>
    <w:rsid w:val="00F84388"/>
    <w:rsid w:val="00F843B3"/>
    <w:rsid w:val="00F8474D"/>
    <w:rsid w:val="00F847C5"/>
    <w:rsid w:val="00F84BF3"/>
    <w:rsid w:val="00F85B24"/>
    <w:rsid w:val="00F85D51"/>
    <w:rsid w:val="00F86CBD"/>
    <w:rsid w:val="00F876FB"/>
    <w:rsid w:val="00F87C24"/>
    <w:rsid w:val="00F87C2C"/>
    <w:rsid w:val="00F87D1D"/>
    <w:rsid w:val="00F9021E"/>
    <w:rsid w:val="00F9037A"/>
    <w:rsid w:val="00F90E9C"/>
    <w:rsid w:val="00F91756"/>
    <w:rsid w:val="00F92186"/>
    <w:rsid w:val="00F926A1"/>
    <w:rsid w:val="00F92B5A"/>
    <w:rsid w:val="00F92CF9"/>
    <w:rsid w:val="00F932A7"/>
    <w:rsid w:val="00F932C1"/>
    <w:rsid w:val="00F95110"/>
    <w:rsid w:val="00F9524D"/>
    <w:rsid w:val="00F961EF"/>
    <w:rsid w:val="00F96706"/>
    <w:rsid w:val="00F96EE4"/>
    <w:rsid w:val="00F978A6"/>
    <w:rsid w:val="00FA014F"/>
    <w:rsid w:val="00FA094D"/>
    <w:rsid w:val="00FA0C3E"/>
    <w:rsid w:val="00FA0F9E"/>
    <w:rsid w:val="00FA1601"/>
    <w:rsid w:val="00FA1BC7"/>
    <w:rsid w:val="00FA2F48"/>
    <w:rsid w:val="00FA3616"/>
    <w:rsid w:val="00FA38F3"/>
    <w:rsid w:val="00FA4684"/>
    <w:rsid w:val="00FA480B"/>
    <w:rsid w:val="00FA4C2E"/>
    <w:rsid w:val="00FA4EA2"/>
    <w:rsid w:val="00FA5141"/>
    <w:rsid w:val="00FA52F7"/>
    <w:rsid w:val="00FA55C9"/>
    <w:rsid w:val="00FA5FE7"/>
    <w:rsid w:val="00FA71D9"/>
    <w:rsid w:val="00FB0CA2"/>
    <w:rsid w:val="00FB0D4E"/>
    <w:rsid w:val="00FB0E4A"/>
    <w:rsid w:val="00FB1293"/>
    <w:rsid w:val="00FB12EC"/>
    <w:rsid w:val="00FB14D6"/>
    <w:rsid w:val="00FB166C"/>
    <w:rsid w:val="00FB16BB"/>
    <w:rsid w:val="00FB1CFD"/>
    <w:rsid w:val="00FB24C3"/>
    <w:rsid w:val="00FB2E5E"/>
    <w:rsid w:val="00FB317A"/>
    <w:rsid w:val="00FB390A"/>
    <w:rsid w:val="00FB3C01"/>
    <w:rsid w:val="00FB453E"/>
    <w:rsid w:val="00FB484F"/>
    <w:rsid w:val="00FB4BEF"/>
    <w:rsid w:val="00FB4D57"/>
    <w:rsid w:val="00FB4F1C"/>
    <w:rsid w:val="00FB5565"/>
    <w:rsid w:val="00FB5FF0"/>
    <w:rsid w:val="00FB64F3"/>
    <w:rsid w:val="00FB65A2"/>
    <w:rsid w:val="00FB6FF1"/>
    <w:rsid w:val="00FB7AD1"/>
    <w:rsid w:val="00FB7D4E"/>
    <w:rsid w:val="00FC11EB"/>
    <w:rsid w:val="00FC131A"/>
    <w:rsid w:val="00FC13EE"/>
    <w:rsid w:val="00FC1CC3"/>
    <w:rsid w:val="00FC1CE6"/>
    <w:rsid w:val="00FC3265"/>
    <w:rsid w:val="00FC381B"/>
    <w:rsid w:val="00FC399D"/>
    <w:rsid w:val="00FC3F00"/>
    <w:rsid w:val="00FC4412"/>
    <w:rsid w:val="00FC4471"/>
    <w:rsid w:val="00FC4653"/>
    <w:rsid w:val="00FC4716"/>
    <w:rsid w:val="00FC4BD7"/>
    <w:rsid w:val="00FC5B22"/>
    <w:rsid w:val="00FC606B"/>
    <w:rsid w:val="00FC63FD"/>
    <w:rsid w:val="00FC6DBE"/>
    <w:rsid w:val="00FC6E42"/>
    <w:rsid w:val="00FC6FE7"/>
    <w:rsid w:val="00FD024C"/>
    <w:rsid w:val="00FD1CBE"/>
    <w:rsid w:val="00FD1E9C"/>
    <w:rsid w:val="00FD1FD9"/>
    <w:rsid w:val="00FD22C4"/>
    <w:rsid w:val="00FD284C"/>
    <w:rsid w:val="00FD317D"/>
    <w:rsid w:val="00FD32A3"/>
    <w:rsid w:val="00FD363E"/>
    <w:rsid w:val="00FD37E1"/>
    <w:rsid w:val="00FD385B"/>
    <w:rsid w:val="00FD3864"/>
    <w:rsid w:val="00FD3A08"/>
    <w:rsid w:val="00FD4B9D"/>
    <w:rsid w:val="00FD4F47"/>
    <w:rsid w:val="00FD4F61"/>
    <w:rsid w:val="00FD60EE"/>
    <w:rsid w:val="00FD6AAE"/>
    <w:rsid w:val="00FD6B7C"/>
    <w:rsid w:val="00FD6BB6"/>
    <w:rsid w:val="00FD6D3A"/>
    <w:rsid w:val="00FD7134"/>
    <w:rsid w:val="00FD77F9"/>
    <w:rsid w:val="00FD7840"/>
    <w:rsid w:val="00FD7D04"/>
    <w:rsid w:val="00FE0F7C"/>
    <w:rsid w:val="00FE1226"/>
    <w:rsid w:val="00FE16BC"/>
    <w:rsid w:val="00FE17BE"/>
    <w:rsid w:val="00FE21BE"/>
    <w:rsid w:val="00FE2285"/>
    <w:rsid w:val="00FE27BE"/>
    <w:rsid w:val="00FE28E2"/>
    <w:rsid w:val="00FE2B4D"/>
    <w:rsid w:val="00FE2FC3"/>
    <w:rsid w:val="00FE3EE9"/>
    <w:rsid w:val="00FE3FEA"/>
    <w:rsid w:val="00FE4019"/>
    <w:rsid w:val="00FE4E96"/>
    <w:rsid w:val="00FE6DA6"/>
    <w:rsid w:val="00FE74E1"/>
    <w:rsid w:val="00FE7778"/>
    <w:rsid w:val="00FF0732"/>
    <w:rsid w:val="00FF0CBB"/>
    <w:rsid w:val="00FF12BC"/>
    <w:rsid w:val="00FF1488"/>
    <w:rsid w:val="00FF21AA"/>
    <w:rsid w:val="00FF2245"/>
    <w:rsid w:val="00FF2323"/>
    <w:rsid w:val="00FF2E7B"/>
    <w:rsid w:val="00FF4968"/>
    <w:rsid w:val="00FF4E23"/>
    <w:rsid w:val="00FF4FAB"/>
    <w:rsid w:val="00FF5209"/>
    <w:rsid w:val="00FF52FF"/>
    <w:rsid w:val="00FF5D8A"/>
    <w:rsid w:val="00FF5F94"/>
    <w:rsid w:val="00FF64CD"/>
    <w:rsid w:val="00FF64F0"/>
    <w:rsid w:val="00FF6927"/>
    <w:rsid w:val="00FF6BEE"/>
    <w:rsid w:val="00FF6CE6"/>
    <w:rsid w:val="00FF6D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412B946D-594D-456E-A9BD-0BDB3F39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96A67"/>
  </w:style>
  <w:style w:type="paragraph" w:styleId="1">
    <w:name w:val="heading 1"/>
    <w:basedOn w:val="a0"/>
    <w:next w:val="a0"/>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te Heading"/>
    <w:basedOn w:val="a0"/>
    <w:next w:val="a0"/>
    <w:link w:val="a5"/>
    <w:rsid w:val="007E59CE"/>
    <w:pPr>
      <w:adjustRightInd w:val="0"/>
      <w:spacing w:line="400" w:lineRule="atLeast"/>
      <w:textAlignment w:val="baseline"/>
    </w:pPr>
    <w:rPr>
      <w:rFonts w:ascii="標楷體" w:eastAsia="標楷體" w:hAnsi="標楷體" w:cs="Times New Roman"/>
      <w:kern w:val="0"/>
      <w:szCs w:val="20"/>
    </w:rPr>
  </w:style>
  <w:style w:type="character" w:customStyle="1" w:styleId="a5">
    <w:name w:val="註釋標題 字元"/>
    <w:basedOn w:val="a1"/>
    <w:link w:val="a4"/>
    <w:rsid w:val="007E59CE"/>
    <w:rPr>
      <w:rFonts w:ascii="標楷體" w:eastAsia="標楷體" w:hAnsi="標楷體" w:cs="Times New Roman"/>
      <w:kern w:val="0"/>
      <w:szCs w:val="20"/>
    </w:rPr>
  </w:style>
  <w:style w:type="character" w:customStyle="1" w:styleId="10">
    <w:name w:val="標題 1 字元"/>
    <w:basedOn w:val="a1"/>
    <w:link w:val="1"/>
    <w:uiPriority w:val="9"/>
    <w:rsid w:val="00CD5045"/>
    <w:rPr>
      <w:rFonts w:asciiTheme="majorHAnsi" w:eastAsiaTheme="majorEastAsia" w:hAnsiTheme="majorHAnsi" w:cstheme="majorBidi"/>
      <w:b/>
      <w:bCs/>
      <w:kern w:val="52"/>
      <w:sz w:val="52"/>
      <w:szCs w:val="52"/>
    </w:rPr>
  </w:style>
  <w:style w:type="paragraph" w:styleId="a6">
    <w:name w:val="TOC Heading"/>
    <w:basedOn w:val="1"/>
    <w:next w:val="a0"/>
    <w:uiPriority w:val="39"/>
    <w:unhideWhenUsed/>
    <w:qFormat/>
    <w:rsid w:val="00CD5045"/>
    <w:pPr>
      <w:keepLines/>
      <w:spacing w:before="240" w:after="0" w:line="259" w:lineRule="auto"/>
      <w:outlineLvl w:val="9"/>
    </w:pPr>
    <w:rPr>
      <w:b w:val="0"/>
      <w:bCs w:val="0"/>
      <w:color w:val="2E74B5" w:themeColor="accent1" w:themeShade="BF"/>
      <w:kern w:val="0"/>
      <w:sz w:val="32"/>
      <w:szCs w:val="32"/>
    </w:rPr>
  </w:style>
  <w:style w:type="paragraph" w:styleId="21">
    <w:name w:val="toc 2"/>
    <w:basedOn w:val="a0"/>
    <w:next w:val="a0"/>
    <w:autoRedefine/>
    <w:uiPriority w:val="39"/>
    <w:unhideWhenUsed/>
    <w:rsid w:val="00F23FEC"/>
    <w:pPr>
      <w:tabs>
        <w:tab w:val="left" w:pos="840"/>
        <w:tab w:val="left" w:pos="1080"/>
        <w:tab w:val="left" w:pos="1440"/>
        <w:tab w:val="right" w:leader="dot" w:pos="8296"/>
      </w:tabs>
      <w:wordWrap w:val="0"/>
      <w:spacing w:line="480" w:lineRule="exact"/>
      <w:ind w:leftChars="150" w:left="360"/>
      <w:jc w:val="both"/>
    </w:pPr>
    <w:rPr>
      <w:rFonts w:ascii="Times New Roman" w:eastAsia="標楷體" w:hAnsi="Times New Roman" w:cs="Times New Roman"/>
      <w:bCs/>
      <w:noProof/>
      <w:kern w:val="0"/>
      <w:sz w:val="28"/>
      <w:szCs w:val="28"/>
    </w:rPr>
  </w:style>
  <w:style w:type="paragraph" w:styleId="11">
    <w:name w:val="toc 1"/>
    <w:basedOn w:val="a0"/>
    <w:next w:val="a0"/>
    <w:autoRedefine/>
    <w:uiPriority w:val="39"/>
    <w:unhideWhenUsed/>
    <w:qFormat/>
    <w:rsid w:val="00A82BDD"/>
    <w:pPr>
      <w:tabs>
        <w:tab w:val="right" w:leader="dot" w:pos="8296"/>
      </w:tabs>
      <w:spacing w:line="480" w:lineRule="exact"/>
    </w:pPr>
    <w:rPr>
      <w:rFonts w:cs="Times New Roman"/>
      <w:kern w:val="0"/>
      <w:sz w:val="22"/>
    </w:rPr>
  </w:style>
  <w:style w:type="paragraph" w:styleId="31">
    <w:name w:val="toc 3"/>
    <w:basedOn w:val="a0"/>
    <w:next w:val="a0"/>
    <w:autoRedefine/>
    <w:uiPriority w:val="39"/>
    <w:unhideWhenUsed/>
    <w:rsid w:val="00D77ED3"/>
    <w:pPr>
      <w:tabs>
        <w:tab w:val="left" w:pos="480"/>
        <w:tab w:val="left" w:pos="720"/>
        <w:tab w:val="right" w:leader="dot" w:pos="8296"/>
      </w:tabs>
      <w:spacing w:line="480" w:lineRule="exact"/>
      <w:ind w:leftChars="200" w:left="480" w:firstLineChars="54" w:firstLine="119"/>
      <w:jc w:val="both"/>
    </w:pPr>
    <w:rPr>
      <w:rFonts w:cs="Times New Roman"/>
      <w:kern w:val="0"/>
      <w:sz w:val="22"/>
    </w:rPr>
  </w:style>
  <w:style w:type="character" w:customStyle="1" w:styleId="20">
    <w:name w:val="標題 2 字元"/>
    <w:basedOn w:val="a1"/>
    <w:link w:val="2"/>
    <w:uiPriority w:val="9"/>
    <w:rsid w:val="00CD5045"/>
    <w:rPr>
      <w:rFonts w:asciiTheme="majorHAnsi" w:eastAsiaTheme="majorEastAsia" w:hAnsiTheme="majorHAnsi" w:cstheme="majorBidi"/>
      <w:b/>
      <w:bCs/>
      <w:sz w:val="48"/>
      <w:szCs w:val="48"/>
    </w:rPr>
  </w:style>
  <w:style w:type="paragraph" w:styleId="a7">
    <w:name w:val="List Paragraph"/>
    <w:basedOn w:val="a0"/>
    <w:uiPriority w:val="34"/>
    <w:qFormat/>
    <w:rsid w:val="009D7F0C"/>
    <w:pPr>
      <w:ind w:leftChars="200" w:left="480"/>
    </w:pPr>
  </w:style>
  <w:style w:type="character" w:customStyle="1" w:styleId="30">
    <w:name w:val="標題 3 字元"/>
    <w:basedOn w:val="a1"/>
    <w:link w:val="3"/>
    <w:uiPriority w:val="9"/>
    <w:rsid w:val="009D7F0C"/>
    <w:rPr>
      <w:rFonts w:asciiTheme="majorHAnsi" w:eastAsiaTheme="majorEastAsia" w:hAnsiTheme="majorHAnsi" w:cstheme="majorBidi"/>
      <w:b/>
      <w:bCs/>
      <w:sz w:val="36"/>
      <w:szCs w:val="36"/>
    </w:rPr>
  </w:style>
  <w:style w:type="character" w:styleId="a8">
    <w:name w:val="Hyperlink"/>
    <w:basedOn w:val="a1"/>
    <w:uiPriority w:val="99"/>
    <w:unhideWhenUsed/>
    <w:rsid w:val="008B6FF9"/>
    <w:rPr>
      <w:color w:val="0563C1" w:themeColor="hyperlink"/>
      <w:u w:val="single"/>
    </w:rPr>
  </w:style>
  <w:style w:type="paragraph" w:styleId="a9">
    <w:name w:val="header"/>
    <w:basedOn w:val="a0"/>
    <w:link w:val="aa"/>
    <w:uiPriority w:val="99"/>
    <w:unhideWhenUsed/>
    <w:rsid w:val="00F60EC1"/>
    <w:pPr>
      <w:tabs>
        <w:tab w:val="center" w:pos="4153"/>
        <w:tab w:val="right" w:pos="8306"/>
      </w:tabs>
      <w:snapToGrid w:val="0"/>
    </w:pPr>
    <w:rPr>
      <w:sz w:val="20"/>
      <w:szCs w:val="20"/>
    </w:rPr>
  </w:style>
  <w:style w:type="character" w:customStyle="1" w:styleId="aa">
    <w:name w:val="頁首 字元"/>
    <w:basedOn w:val="a1"/>
    <w:link w:val="a9"/>
    <w:uiPriority w:val="99"/>
    <w:rsid w:val="00F60EC1"/>
    <w:rPr>
      <w:sz w:val="20"/>
      <w:szCs w:val="20"/>
    </w:rPr>
  </w:style>
  <w:style w:type="paragraph" w:styleId="ab">
    <w:name w:val="footer"/>
    <w:basedOn w:val="a0"/>
    <w:link w:val="ac"/>
    <w:uiPriority w:val="99"/>
    <w:unhideWhenUsed/>
    <w:rsid w:val="00F60EC1"/>
    <w:pPr>
      <w:tabs>
        <w:tab w:val="center" w:pos="4153"/>
        <w:tab w:val="right" w:pos="8306"/>
      </w:tabs>
      <w:snapToGrid w:val="0"/>
    </w:pPr>
    <w:rPr>
      <w:sz w:val="20"/>
      <w:szCs w:val="20"/>
    </w:rPr>
  </w:style>
  <w:style w:type="character" w:customStyle="1" w:styleId="ac">
    <w:name w:val="頁尾 字元"/>
    <w:basedOn w:val="a1"/>
    <w:link w:val="ab"/>
    <w:uiPriority w:val="99"/>
    <w:rsid w:val="00F60EC1"/>
    <w:rPr>
      <w:sz w:val="20"/>
      <w:szCs w:val="20"/>
    </w:rPr>
  </w:style>
  <w:style w:type="paragraph" w:styleId="ad">
    <w:name w:val="Date"/>
    <w:basedOn w:val="a0"/>
    <w:next w:val="a0"/>
    <w:link w:val="ae"/>
    <w:uiPriority w:val="99"/>
    <w:semiHidden/>
    <w:unhideWhenUsed/>
    <w:rsid w:val="00BF04C0"/>
    <w:pPr>
      <w:jc w:val="right"/>
    </w:pPr>
  </w:style>
  <w:style w:type="character" w:customStyle="1" w:styleId="ae">
    <w:name w:val="日期 字元"/>
    <w:basedOn w:val="a1"/>
    <w:link w:val="ad"/>
    <w:uiPriority w:val="99"/>
    <w:semiHidden/>
    <w:rsid w:val="00BF04C0"/>
  </w:style>
  <w:style w:type="character" w:styleId="af">
    <w:name w:val="FollowedHyperlink"/>
    <w:basedOn w:val="a1"/>
    <w:uiPriority w:val="99"/>
    <w:semiHidden/>
    <w:unhideWhenUsed/>
    <w:rsid w:val="00092D9D"/>
    <w:rPr>
      <w:color w:val="954F72" w:themeColor="followedHyperlink"/>
      <w:u w:val="single"/>
    </w:rPr>
  </w:style>
  <w:style w:type="table" w:styleId="af0">
    <w:name w:val="Table Grid"/>
    <w:basedOn w:val="a2"/>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annotation text"/>
    <w:basedOn w:val="a0"/>
    <w:link w:val="af2"/>
    <w:uiPriority w:val="99"/>
    <w:semiHidden/>
    <w:rsid w:val="00792E94"/>
    <w:rPr>
      <w:rFonts w:ascii="Times New Roman" w:eastAsia="新細明體" w:hAnsi="Times New Roman" w:cs="Times New Roman"/>
      <w:szCs w:val="24"/>
    </w:rPr>
  </w:style>
  <w:style w:type="character" w:customStyle="1" w:styleId="af2">
    <w:name w:val="註解文字 字元"/>
    <w:basedOn w:val="a1"/>
    <w:link w:val="af1"/>
    <w:uiPriority w:val="99"/>
    <w:semiHidden/>
    <w:rsid w:val="00792E94"/>
    <w:rPr>
      <w:rFonts w:ascii="Times New Roman" w:eastAsia="新細明體" w:hAnsi="Times New Roman" w:cs="Times New Roman"/>
      <w:szCs w:val="24"/>
    </w:rPr>
  </w:style>
  <w:style w:type="character" w:styleId="af3">
    <w:name w:val="annotation reference"/>
    <w:basedOn w:val="a1"/>
    <w:uiPriority w:val="99"/>
    <w:semiHidden/>
    <w:unhideWhenUsed/>
    <w:rsid w:val="00792E94"/>
    <w:rPr>
      <w:sz w:val="18"/>
      <w:szCs w:val="18"/>
    </w:rPr>
  </w:style>
  <w:style w:type="paragraph" w:styleId="af4">
    <w:name w:val="Balloon Text"/>
    <w:basedOn w:val="a0"/>
    <w:link w:val="af5"/>
    <w:uiPriority w:val="99"/>
    <w:semiHidden/>
    <w:unhideWhenUsed/>
    <w:rsid w:val="00792E94"/>
    <w:rPr>
      <w:rFonts w:asciiTheme="majorHAnsi" w:eastAsiaTheme="majorEastAsia" w:hAnsiTheme="majorHAnsi" w:cstheme="majorBidi"/>
      <w:sz w:val="18"/>
      <w:szCs w:val="18"/>
    </w:rPr>
  </w:style>
  <w:style w:type="character" w:customStyle="1" w:styleId="af5">
    <w:name w:val="註解方塊文字 字元"/>
    <w:basedOn w:val="a1"/>
    <w:link w:val="af4"/>
    <w:uiPriority w:val="99"/>
    <w:semiHidden/>
    <w:rsid w:val="00792E94"/>
    <w:rPr>
      <w:rFonts w:asciiTheme="majorHAnsi" w:eastAsiaTheme="majorEastAsia" w:hAnsiTheme="majorHAnsi" w:cstheme="majorBidi"/>
      <w:sz w:val="18"/>
      <w:szCs w:val="18"/>
    </w:rPr>
  </w:style>
  <w:style w:type="paragraph" w:styleId="af6">
    <w:name w:val="annotation subject"/>
    <w:basedOn w:val="af1"/>
    <w:next w:val="af1"/>
    <w:link w:val="af7"/>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7">
    <w:name w:val="註解主旨 字元"/>
    <w:basedOn w:val="af2"/>
    <w:link w:val="af6"/>
    <w:uiPriority w:val="99"/>
    <w:semiHidden/>
    <w:rsid w:val="001469FA"/>
    <w:rPr>
      <w:rFonts w:ascii="Times New Roman" w:eastAsia="新細明體" w:hAnsi="Times New Roman" w:cs="Times New Roman"/>
      <w:b/>
      <w:bCs/>
      <w:szCs w:val="24"/>
    </w:rPr>
  </w:style>
  <w:style w:type="paragraph" w:styleId="af8">
    <w:name w:val="caption"/>
    <w:basedOn w:val="a0"/>
    <w:next w:val="a0"/>
    <w:uiPriority w:val="35"/>
    <w:unhideWhenUsed/>
    <w:qFormat/>
    <w:rsid w:val="0045351D"/>
    <w:rPr>
      <w:sz w:val="20"/>
      <w:szCs w:val="20"/>
    </w:rPr>
  </w:style>
  <w:style w:type="paragraph" w:styleId="af9">
    <w:name w:val="table of figures"/>
    <w:basedOn w:val="a0"/>
    <w:next w:val="a0"/>
    <w:uiPriority w:val="99"/>
    <w:unhideWhenUsed/>
    <w:rsid w:val="00D06FCC"/>
    <w:rPr>
      <w:i/>
      <w:iCs/>
      <w:sz w:val="20"/>
      <w:szCs w:val="20"/>
    </w:rPr>
  </w:style>
  <w:style w:type="paragraph" w:styleId="afa">
    <w:name w:val="No Spacing"/>
    <w:uiPriority w:val="1"/>
    <w:qFormat/>
    <w:rsid w:val="004F3C68"/>
    <w:pPr>
      <w:widowControl w:val="0"/>
      <w:spacing w:afterLines="100"/>
      <w:ind w:left="1219" w:hanging="1219"/>
      <w:jc w:val="center"/>
    </w:pPr>
  </w:style>
  <w:style w:type="character" w:styleId="afb">
    <w:name w:val="Emphasis"/>
    <w:basedOn w:val="a1"/>
    <w:uiPriority w:val="20"/>
    <w:qFormat/>
    <w:rsid w:val="00D66F08"/>
    <w:rPr>
      <w:i/>
      <w:iCs/>
    </w:rPr>
  </w:style>
  <w:style w:type="character" w:styleId="afc">
    <w:name w:val="Unresolved Mention"/>
    <w:basedOn w:val="a1"/>
    <w:uiPriority w:val="99"/>
    <w:semiHidden/>
    <w:unhideWhenUsed/>
    <w:rsid w:val="000D2797"/>
    <w:rPr>
      <w:color w:val="605E5C"/>
      <w:shd w:val="clear" w:color="auto" w:fill="E1DFDD"/>
    </w:rPr>
  </w:style>
  <w:style w:type="table" w:customStyle="1" w:styleId="12">
    <w:name w:val="表格格線1"/>
    <w:basedOn w:val="a2"/>
    <w:next w:val="af0"/>
    <w:uiPriority w:val="39"/>
    <w:rsid w:val="004C1802"/>
    <w:rPr>
      <w:rFonts w:ascii="Times New Roman" w:eastAsia="標楷體" w:hAnsi="Times New Roman"/>
      <w:sz w:val="40"/>
      <w:szCs w:val="4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1"/>
    <w:uiPriority w:val="99"/>
    <w:semiHidden/>
    <w:rsid w:val="00C76FB5"/>
    <w:rPr>
      <w:color w:val="666666"/>
    </w:rPr>
  </w:style>
  <w:style w:type="character" w:styleId="afe">
    <w:name w:val="Strong"/>
    <w:basedOn w:val="a1"/>
    <w:uiPriority w:val="22"/>
    <w:qFormat/>
    <w:rsid w:val="00994030"/>
    <w:rPr>
      <w:b/>
      <w:bCs/>
    </w:rPr>
  </w:style>
  <w:style w:type="character" w:styleId="HTML">
    <w:name w:val="HTML Code"/>
    <w:basedOn w:val="a1"/>
    <w:uiPriority w:val="99"/>
    <w:semiHidden/>
    <w:unhideWhenUsed/>
    <w:rsid w:val="00994030"/>
    <w:rPr>
      <w:rFonts w:ascii="細明體" w:eastAsia="細明體" w:hAnsi="細明體" w:cs="細明體"/>
      <w:sz w:val="24"/>
      <w:szCs w:val="24"/>
    </w:rPr>
  </w:style>
  <w:style w:type="paragraph" w:customStyle="1" w:styleId="ds-markdown-paragraph">
    <w:name w:val="ds-markdown-paragraph"/>
    <w:basedOn w:val="a0"/>
    <w:rsid w:val="007D2000"/>
    <w:pPr>
      <w:spacing w:before="100" w:beforeAutospacing="1" w:after="100" w:afterAutospacing="1"/>
    </w:pPr>
    <w:rPr>
      <w:rFonts w:ascii="新細明體" w:eastAsia="新細明體" w:hAnsi="新細明體" w:cs="新細明體"/>
      <w:kern w:val="0"/>
      <w:szCs w:val="24"/>
    </w:rPr>
  </w:style>
  <w:style w:type="paragraph" w:styleId="a">
    <w:name w:val="List Bullet"/>
    <w:basedOn w:val="a0"/>
    <w:uiPriority w:val="99"/>
    <w:unhideWhenUsed/>
    <w:rsid w:val="00E01861"/>
    <w:pPr>
      <w:numPr>
        <w:numId w:val="23"/>
      </w:numPr>
      <w:contextualSpacing/>
    </w:pPr>
  </w:style>
  <w:style w:type="character" w:customStyle="1" w:styleId="cf01">
    <w:name w:val="cf01"/>
    <w:basedOn w:val="a1"/>
    <w:rsid w:val="00341E5D"/>
    <w:rPr>
      <w:rFonts w:ascii="Microsoft JhengHei UI" w:eastAsia="Microsoft JhengHei UI" w:hAnsi="Microsoft JhengHei UI" w:hint="eastAsia"/>
      <w:sz w:val="18"/>
      <w:szCs w:val="18"/>
    </w:rPr>
  </w:style>
  <w:style w:type="character" w:customStyle="1" w:styleId="cf11">
    <w:name w:val="cf11"/>
    <w:basedOn w:val="a1"/>
    <w:rsid w:val="00341E5D"/>
    <w:rPr>
      <w:rFonts w:ascii="Microsoft JhengHei UI" w:eastAsia="Microsoft JhengHei UI" w:hAnsi="Microsoft JhengHei UI" w:hint="eastAsia"/>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0227143">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7119414">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4732499">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38424095">
      <w:bodyDiv w:val="1"/>
      <w:marLeft w:val="0"/>
      <w:marRight w:val="0"/>
      <w:marTop w:val="0"/>
      <w:marBottom w:val="0"/>
      <w:divBdr>
        <w:top w:val="none" w:sz="0" w:space="0" w:color="auto"/>
        <w:left w:val="none" w:sz="0" w:space="0" w:color="auto"/>
        <w:bottom w:val="none" w:sz="0" w:space="0" w:color="auto"/>
        <w:right w:val="none" w:sz="0" w:space="0" w:color="auto"/>
      </w:divBdr>
      <w:divsChild>
        <w:div w:id="257953999">
          <w:marLeft w:val="0"/>
          <w:marRight w:val="0"/>
          <w:marTop w:val="0"/>
          <w:marBottom w:val="0"/>
          <w:divBdr>
            <w:top w:val="none" w:sz="0" w:space="0" w:color="auto"/>
            <w:left w:val="none" w:sz="0" w:space="0" w:color="auto"/>
            <w:bottom w:val="none" w:sz="0" w:space="0" w:color="auto"/>
            <w:right w:val="none" w:sz="0" w:space="0" w:color="auto"/>
          </w:divBdr>
        </w:div>
        <w:div w:id="494610959">
          <w:marLeft w:val="0"/>
          <w:marRight w:val="0"/>
          <w:marTop w:val="0"/>
          <w:marBottom w:val="0"/>
          <w:divBdr>
            <w:top w:val="none" w:sz="0" w:space="0" w:color="auto"/>
            <w:left w:val="none" w:sz="0" w:space="0" w:color="auto"/>
            <w:bottom w:val="none" w:sz="0" w:space="0" w:color="auto"/>
            <w:right w:val="none" w:sz="0" w:space="0" w:color="auto"/>
          </w:divBdr>
        </w:div>
        <w:div w:id="652948144">
          <w:marLeft w:val="0"/>
          <w:marRight w:val="0"/>
          <w:marTop w:val="0"/>
          <w:marBottom w:val="0"/>
          <w:divBdr>
            <w:top w:val="none" w:sz="0" w:space="0" w:color="auto"/>
            <w:left w:val="none" w:sz="0" w:space="0" w:color="auto"/>
            <w:bottom w:val="none" w:sz="0" w:space="0" w:color="auto"/>
            <w:right w:val="none" w:sz="0" w:space="0" w:color="auto"/>
          </w:divBdr>
        </w:div>
        <w:div w:id="1138257551">
          <w:marLeft w:val="0"/>
          <w:marRight w:val="0"/>
          <w:marTop w:val="0"/>
          <w:marBottom w:val="0"/>
          <w:divBdr>
            <w:top w:val="none" w:sz="0" w:space="0" w:color="auto"/>
            <w:left w:val="none" w:sz="0" w:space="0" w:color="auto"/>
            <w:bottom w:val="none" w:sz="0" w:space="0" w:color="auto"/>
            <w:right w:val="none" w:sz="0" w:space="0" w:color="auto"/>
          </w:divBdr>
        </w:div>
        <w:div w:id="1712995911">
          <w:marLeft w:val="0"/>
          <w:marRight w:val="0"/>
          <w:marTop w:val="0"/>
          <w:marBottom w:val="0"/>
          <w:divBdr>
            <w:top w:val="none" w:sz="0" w:space="0" w:color="auto"/>
            <w:left w:val="none" w:sz="0" w:space="0" w:color="auto"/>
            <w:bottom w:val="none" w:sz="0" w:space="0" w:color="auto"/>
            <w:right w:val="none" w:sz="0" w:space="0" w:color="auto"/>
          </w:divBdr>
        </w:div>
      </w:divsChild>
    </w:div>
    <w:div w:id="144861292">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296304867">
      <w:bodyDiv w:val="1"/>
      <w:marLeft w:val="0"/>
      <w:marRight w:val="0"/>
      <w:marTop w:val="0"/>
      <w:marBottom w:val="0"/>
      <w:divBdr>
        <w:top w:val="none" w:sz="0" w:space="0" w:color="auto"/>
        <w:left w:val="none" w:sz="0" w:space="0" w:color="auto"/>
        <w:bottom w:val="none" w:sz="0" w:space="0" w:color="auto"/>
        <w:right w:val="none" w:sz="0" w:space="0" w:color="auto"/>
      </w:divBdr>
    </w:div>
    <w:div w:id="316111411">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58824990">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25007313">
      <w:bodyDiv w:val="1"/>
      <w:marLeft w:val="0"/>
      <w:marRight w:val="0"/>
      <w:marTop w:val="0"/>
      <w:marBottom w:val="0"/>
      <w:divBdr>
        <w:top w:val="none" w:sz="0" w:space="0" w:color="auto"/>
        <w:left w:val="none" w:sz="0" w:space="0" w:color="auto"/>
        <w:bottom w:val="none" w:sz="0" w:space="0" w:color="auto"/>
        <w:right w:val="none" w:sz="0" w:space="0" w:color="auto"/>
      </w:divBdr>
    </w:div>
    <w:div w:id="433676973">
      <w:bodyDiv w:val="1"/>
      <w:marLeft w:val="0"/>
      <w:marRight w:val="0"/>
      <w:marTop w:val="0"/>
      <w:marBottom w:val="0"/>
      <w:divBdr>
        <w:top w:val="none" w:sz="0" w:space="0" w:color="auto"/>
        <w:left w:val="none" w:sz="0" w:space="0" w:color="auto"/>
        <w:bottom w:val="none" w:sz="0" w:space="0" w:color="auto"/>
        <w:right w:val="none" w:sz="0" w:space="0" w:color="auto"/>
      </w:divBdr>
      <w:divsChild>
        <w:div w:id="27265621">
          <w:marLeft w:val="0"/>
          <w:marRight w:val="0"/>
          <w:marTop w:val="0"/>
          <w:marBottom w:val="0"/>
          <w:divBdr>
            <w:top w:val="none" w:sz="0" w:space="0" w:color="auto"/>
            <w:left w:val="none" w:sz="0" w:space="0" w:color="auto"/>
            <w:bottom w:val="none" w:sz="0" w:space="0" w:color="auto"/>
            <w:right w:val="none" w:sz="0" w:space="0" w:color="auto"/>
          </w:divBdr>
        </w:div>
        <w:div w:id="337120100">
          <w:marLeft w:val="0"/>
          <w:marRight w:val="0"/>
          <w:marTop w:val="0"/>
          <w:marBottom w:val="0"/>
          <w:divBdr>
            <w:top w:val="none" w:sz="0" w:space="0" w:color="auto"/>
            <w:left w:val="none" w:sz="0" w:space="0" w:color="auto"/>
            <w:bottom w:val="none" w:sz="0" w:space="0" w:color="auto"/>
            <w:right w:val="none" w:sz="0" w:space="0" w:color="auto"/>
          </w:divBdr>
        </w:div>
        <w:div w:id="1500999972">
          <w:marLeft w:val="0"/>
          <w:marRight w:val="0"/>
          <w:marTop w:val="0"/>
          <w:marBottom w:val="0"/>
          <w:divBdr>
            <w:top w:val="none" w:sz="0" w:space="0" w:color="auto"/>
            <w:left w:val="none" w:sz="0" w:space="0" w:color="auto"/>
            <w:bottom w:val="none" w:sz="0" w:space="0" w:color="auto"/>
            <w:right w:val="none" w:sz="0" w:space="0" w:color="auto"/>
          </w:divBdr>
        </w:div>
        <w:div w:id="2140613178">
          <w:marLeft w:val="0"/>
          <w:marRight w:val="0"/>
          <w:marTop w:val="0"/>
          <w:marBottom w:val="0"/>
          <w:divBdr>
            <w:top w:val="none" w:sz="0" w:space="0" w:color="auto"/>
            <w:left w:val="none" w:sz="0" w:space="0" w:color="auto"/>
            <w:bottom w:val="none" w:sz="0" w:space="0" w:color="auto"/>
            <w:right w:val="none" w:sz="0" w:space="0" w:color="auto"/>
          </w:divBdr>
        </w:div>
      </w:divsChild>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5387771">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495607049">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307824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61406713">
      <w:bodyDiv w:val="1"/>
      <w:marLeft w:val="0"/>
      <w:marRight w:val="0"/>
      <w:marTop w:val="0"/>
      <w:marBottom w:val="0"/>
      <w:divBdr>
        <w:top w:val="none" w:sz="0" w:space="0" w:color="auto"/>
        <w:left w:val="none" w:sz="0" w:space="0" w:color="auto"/>
        <w:bottom w:val="none" w:sz="0" w:space="0" w:color="auto"/>
        <w:right w:val="none" w:sz="0" w:space="0" w:color="auto"/>
      </w:divBdr>
    </w:div>
    <w:div w:id="563952382">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22730995">
      <w:bodyDiv w:val="1"/>
      <w:marLeft w:val="0"/>
      <w:marRight w:val="0"/>
      <w:marTop w:val="0"/>
      <w:marBottom w:val="0"/>
      <w:divBdr>
        <w:top w:val="none" w:sz="0" w:space="0" w:color="auto"/>
        <w:left w:val="none" w:sz="0" w:space="0" w:color="auto"/>
        <w:bottom w:val="none" w:sz="0" w:space="0" w:color="auto"/>
        <w:right w:val="none" w:sz="0" w:space="0" w:color="auto"/>
      </w:divBdr>
    </w:div>
    <w:div w:id="632373528">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903570163">
          <w:marLeft w:val="0"/>
          <w:marRight w:val="0"/>
          <w:marTop w:val="0"/>
          <w:marBottom w:val="0"/>
          <w:divBdr>
            <w:top w:val="none" w:sz="0" w:space="0" w:color="auto"/>
            <w:left w:val="none" w:sz="0" w:space="0" w:color="auto"/>
            <w:bottom w:val="none" w:sz="0" w:space="0" w:color="auto"/>
            <w:right w:val="none" w:sz="0" w:space="0" w:color="auto"/>
          </w:divBdr>
        </w:div>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4818">
      <w:bodyDiv w:val="1"/>
      <w:marLeft w:val="0"/>
      <w:marRight w:val="0"/>
      <w:marTop w:val="0"/>
      <w:marBottom w:val="0"/>
      <w:divBdr>
        <w:top w:val="none" w:sz="0" w:space="0" w:color="auto"/>
        <w:left w:val="none" w:sz="0" w:space="0" w:color="auto"/>
        <w:bottom w:val="none" w:sz="0" w:space="0" w:color="auto"/>
        <w:right w:val="none" w:sz="0" w:space="0" w:color="auto"/>
      </w:divBdr>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20250551">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1043866">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58983535">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779880139">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6972547">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19005529">
      <w:bodyDiv w:val="1"/>
      <w:marLeft w:val="0"/>
      <w:marRight w:val="0"/>
      <w:marTop w:val="0"/>
      <w:marBottom w:val="0"/>
      <w:divBdr>
        <w:top w:val="none" w:sz="0" w:space="0" w:color="auto"/>
        <w:left w:val="none" w:sz="0" w:space="0" w:color="auto"/>
        <w:bottom w:val="none" w:sz="0" w:space="0" w:color="auto"/>
        <w:right w:val="none" w:sz="0" w:space="0" w:color="auto"/>
      </w:divBdr>
    </w:div>
    <w:div w:id="840000471">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59049825">
      <w:bodyDiv w:val="1"/>
      <w:marLeft w:val="0"/>
      <w:marRight w:val="0"/>
      <w:marTop w:val="0"/>
      <w:marBottom w:val="0"/>
      <w:divBdr>
        <w:top w:val="none" w:sz="0" w:space="0" w:color="auto"/>
        <w:left w:val="none" w:sz="0" w:space="0" w:color="auto"/>
        <w:bottom w:val="none" w:sz="0" w:space="0" w:color="auto"/>
        <w:right w:val="none" w:sz="0" w:space="0" w:color="auto"/>
      </w:divBdr>
      <w:divsChild>
        <w:div w:id="291984783">
          <w:marLeft w:val="0"/>
          <w:marRight w:val="0"/>
          <w:marTop w:val="0"/>
          <w:marBottom w:val="0"/>
          <w:divBdr>
            <w:top w:val="none" w:sz="0" w:space="0" w:color="auto"/>
            <w:left w:val="none" w:sz="0" w:space="0" w:color="auto"/>
            <w:bottom w:val="none" w:sz="0" w:space="0" w:color="auto"/>
            <w:right w:val="none" w:sz="0" w:space="0" w:color="auto"/>
          </w:divBdr>
        </w:div>
        <w:div w:id="545411942">
          <w:marLeft w:val="0"/>
          <w:marRight w:val="0"/>
          <w:marTop w:val="0"/>
          <w:marBottom w:val="0"/>
          <w:divBdr>
            <w:top w:val="none" w:sz="0" w:space="0" w:color="auto"/>
            <w:left w:val="none" w:sz="0" w:space="0" w:color="auto"/>
            <w:bottom w:val="none" w:sz="0" w:space="0" w:color="auto"/>
            <w:right w:val="none" w:sz="0" w:space="0" w:color="auto"/>
          </w:divBdr>
        </w:div>
        <w:div w:id="891814038">
          <w:marLeft w:val="0"/>
          <w:marRight w:val="0"/>
          <w:marTop w:val="0"/>
          <w:marBottom w:val="0"/>
          <w:divBdr>
            <w:top w:val="none" w:sz="0" w:space="0" w:color="auto"/>
            <w:left w:val="none" w:sz="0" w:space="0" w:color="auto"/>
            <w:bottom w:val="none" w:sz="0" w:space="0" w:color="auto"/>
            <w:right w:val="none" w:sz="0" w:space="0" w:color="auto"/>
          </w:divBdr>
        </w:div>
        <w:div w:id="1990474430">
          <w:marLeft w:val="0"/>
          <w:marRight w:val="0"/>
          <w:marTop w:val="0"/>
          <w:marBottom w:val="0"/>
          <w:divBdr>
            <w:top w:val="none" w:sz="0" w:space="0" w:color="auto"/>
            <w:left w:val="none" w:sz="0" w:space="0" w:color="auto"/>
            <w:bottom w:val="none" w:sz="0" w:space="0" w:color="auto"/>
            <w:right w:val="none" w:sz="0" w:space="0" w:color="auto"/>
          </w:divBdr>
        </w:div>
        <w:div w:id="2123986780">
          <w:marLeft w:val="0"/>
          <w:marRight w:val="0"/>
          <w:marTop w:val="0"/>
          <w:marBottom w:val="0"/>
          <w:divBdr>
            <w:top w:val="none" w:sz="0" w:space="0" w:color="auto"/>
            <w:left w:val="none" w:sz="0" w:space="0" w:color="auto"/>
            <w:bottom w:val="none" w:sz="0" w:space="0" w:color="auto"/>
            <w:right w:val="none" w:sz="0" w:space="0" w:color="auto"/>
          </w:divBdr>
        </w:div>
      </w:divsChild>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2157216">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25766167">
      <w:bodyDiv w:val="1"/>
      <w:marLeft w:val="0"/>
      <w:marRight w:val="0"/>
      <w:marTop w:val="0"/>
      <w:marBottom w:val="0"/>
      <w:divBdr>
        <w:top w:val="none" w:sz="0" w:space="0" w:color="auto"/>
        <w:left w:val="none" w:sz="0" w:space="0" w:color="auto"/>
        <w:bottom w:val="none" w:sz="0" w:space="0" w:color="auto"/>
        <w:right w:val="none" w:sz="0" w:space="0" w:color="auto"/>
      </w:divBdr>
    </w:div>
    <w:div w:id="935477296">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55520851">
      <w:bodyDiv w:val="1"/>
      <w:marLeft w:val="0"/>
      <w:marRight w:val="0"/>
      <w:marTop w:val="0"/>
      <w:marBottom w:val="0"/>
      <w:divBdr>
        <w:top w:val="none" w:sz="0" w:space="0" w:color="auto"/>
        <w:left w:val="none" w:sz="0" w:space="0" w:color="auto"/>
        <w:bottom w:val="none" w:sz="0" w:space="0" w:color="auto"/>
        <w:right w:val="none" w:sz="0" w:space="0" w:color="auto"/>
      </w:divBdr>
    </w:div>
    <w:div w:id="958994458">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992757466">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133613">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15620172">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42905075">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38181328">
      <w:bodyDiv w:val="1"/>
      <w:marLeft w:val="0"/>
      <w:marRight w:val="0"/>
      <w:marTop w:val="0"/>
      <w:marBottom w:val="0"/>
      <w:divBdr>
        <w:top w:val="none" w:sz="0" w:space="0" w:color="auto"/>
        <w:left w:val="none" w:sz="0" w:space="0" w:color="auto"/>
        <w:bottom w:val="none" w:sz="0" w:space="0" w:color="auto"/>
        <w:right w:val="none" w:sz="0" w:space="0" w:color="auto"/>
      </w:divBdr>
    </w:div>
    <w:div w:id="1158308817">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50696440">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288774152">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784007">
      <w:bodyDiv w:val="1"/>
      <w:marLeft w:val="0"/>
      <w:marRight w:val="0"/>
      <w:marTop w:val="0"/>
      <w:marBottom w:val="0"/>
      <w:divBdr>
        <w:top w:val="none" w:sz="0" w:space="0" w:color="auto"/>
        <w:left w:val="none" w:sz="0" w:space="0" w:color="auto"/>
        <w:bottom w:val="none" w:sz="0" w:space="0" w:color="auto"/>
        <w:right w:val="none" w:sz="0" w:space="0" w:color="auto"/>
      </w:divBdr>
      <w:divsChild>
        <w:div w:id="149493427">
          <w:marLeft w:val="0"/>
          <w:marRight w:val="0"/>
          <w:marTop w:val="0"/>
          <w:marBottom w:val="0"/>
          <w:divBdr>
            <w:top w:val="none" w:sz="0" w:space="0" w:color="auto"/>
            <w:left w:val="none" w:sz="0" w:space="0" w:color="auto"/>
            <w:bottom w:val="none" w:sz="0" w:space="0" w:color="auto"/>
            <w:right w:val="none" w:sz="0" w:space="0" w:color="auto"/>
          </w:divBdr>
        </w:div>
        <w:div w:id="730465011">
          <w:marLeft w:val="0"/>
          <w:marRight w:val="0"/>
          <w:marTop w:val="0"/>
          <w:marBottom w:val="0"/>
          <w:divBdr>
            <w:top w:val="none" w:sz="0" w:space="0" w:color="auto"/>
            <w:left w:val="none" w:sz="0" w:space="0" w:color="auto"/>
            <w:bottom w:val="none" w:sz="0" w:space="0" w:color="auto"/>
            <w:right w:val="none" w:sz="0" w:space="0" w:color="auto"/>
          </w:divBdr>
        </w:div>
        <w:div w:id="874779386">
          <w:marLeft w:val="0"/>
          <w:marRight w:val="0"/>
          <w:marTop w:val="0"/>
          <w:marBottom w:val="0"/>
          <w:divBdr>
            <w:top w:val="none" w:sz="0" w:space="0" w:color="auto"/>
            <w:left w:val="none" w:sz="0" w:space="0" w:color="auto"/>
            <w:bottom w:val="none" w:sz="0" w:space="0" w:color="auto"/>
            <w:right w:val="none" w:sz="0" w:space="0" w:color="auto"/>
          </w:divBdr>
        </w:div>
        <w:div w:id="1732343244">
          <w:marLeft w:val="0"/>
          <w:marRight w:val="0"/>
          <w:marTop w:val="0"/>
          <w:marBottom w:val="0"/>
          <w:divBdr>
            <w:top w:val="none" w:sz="0" w:space="0" w:color="auto"/>
            <w:left w:val="none" w:sz="0" w:space="0" w:color="auto"/>
            <w:bottom w:val="none" w:sz="0" w:space="0" w:color="auto"/>
            <w:right w:val="none" w:sz="0" w:space="0" w:color="auto"/>
          </w:divBdr>
        </w:div>
      </w:divsChild>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0911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67237734">
      <w:bodyDiv w:val="1"/>
      <w:marLeft w:val="0"/>
      <w:marRight w:val="0"/>
      <w:marTop w:val="0"/>
      <w:marBottom w:val="0"/>
      <w:divBdr>
        <w:top w:val="none" w:sz="0" w:space="0" w:color="auto"/>
        <w:left w:val="none" w:sz="0" w:space="0" w:color="auto"/>
        <w:bottom w:val="none" w:sz="0" w:space="0" w:color="auto"/>
        <w:right w:val="none" w:sz="0" w:space="0" w:color="auto"/>
      </w:divBdr>
    </w:div>
    <w:div w:id="1479372489">
      <w:bodyDiv w:val="1"/>
      <w:marLeft w:val="0"/>
      <w:marRight w:val="0"/>
      <w:marTop w:val="0"/>
      <w:marBottom w:val="0"/>
      <w:divBdr>
        <w:top w:val="none" w:sz="0" w:space="0" w:color="auto"/>
        <w:left w:val="none" w:sz="0" w:space="0" w:color="auto"/>
        <w:bottom w:val="none" w:sz="0" w:space="0" w:color="auto"/>
        <w:right w:val="none" w:sz="0" w:space="0" w:color="auto"/>
      </w:divBdr>
    </w:div>
    <w:div w:id="1483933256">
      <w:bodyDiv w:val="1"/>
      <w:marLeft w:val="0"/>
      <w:marRight w:val="0"/>
      <w:marTop w:val="0"/>
      <w:marBottom w:val="0"/>
      <w:divBdr>
        <w:top w:val="none" w:sz="0" w:space="0" w:color="auto"/>
        <w:left w:val="none" w:sz="0" w:space="0" w:color="auto"/>
        <w:bottom w:val="none" w:sz="0" w:space="0" w:color="auto"/>
        <w:right w:val="none" w:sz="0" w:space="0" w:color="auto"/>
      </w:divBdr>
    </w:div>
    <w:div w:id="1484274704">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0384346">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49100983">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23271906">
      <w:bodyDiv w:val="1"/>
      <w:marLeft w:val="0"/>
      <w:marRight w:val="0"/>
      <w:marTop w:val="0"/>
      <w:marBottom w:val="0"/>
      <w:divBdr>
        <w:top w:val="none" w:sz="0" w:space="0" w:color="auto"/>
        <w:left w:val="none" w:sz="0" w:space="0" w:color="auto"/>
        <w:bottom w:val="none" w:sz="0" w:space="0" w:color="auto"/>
        <w:right w:val="none" w:sz="0" w:space="0" w:color="auto"/>
      </w:divBdr>
    </w:div>
    <w:div w:id="1623464121">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675452105">
      <w:bodyDiv w:val="1"/>
      <w:marLeft w:val="0"/>
      <w:marRight w:val="0"/>
      <w:marTop w:val="0"/>
      <w:marBottom w:val="0"/>
      <w:divBdr>
        <w:top w:val="none" w:sz="0" w:space="0" w:color="auto"/>
        <w:left w:val="none" w:sz="0" w:space="0" w:color="auto"/>
        <w:bottom w:val="none" w:sz="0" w:space="0" w:color="auto"/>
        <w:right w:val="none" w:sz="0" w:space="0" w:color="auto"/>
      </w:divBdr>
    </w:div>
    <w:div w:id="1680427369">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49888310">
      <w:bodyDiv w:val="1"/>
      <w:marLeft w:val="0"/>
      <w:marRight w:val="0"/>
      <w:marTop w:val="0"/>
      <w:marBottom w:val="0"/>
      <w:divBdr>
        <w:top w:val="none" w:sz="0" w:space="0" w:color="auto"/>
        <w:left w:val="none" w:sz="0" w:space="0" w:color="auto"/>
        <w:bottom w:val="none" w:sz="0" w:space="0" w:color="auto"/>
        <w:right w:val="none" w:sz="0" w:space="0" w:color="auto"/>
      </w:divBdr>
    </w:div>
    <w:div w:id="1750225503">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766219345">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25507235">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05748758">
      <w:bodyDiv w:val="1"/>
      <w:marLeft w:val="0"/>
      <w:marRight w:val="0"/>
      <w:marTop w:val="0"/>
      <w:marBottom w:val="0"/>
      <w:divBdr>
        <w:top w:val="none" w:sz="0" w:space="0" w:color="auto"/>
        <w:left w:val="none" w:sz="0" w:space="0" w:color="auto"/>
        <w:bottom w:val="none" w:sz="0" w:space="0" w:color="auto"/>
        <w:right w:val="none" w:sz="0" w:space="0" w:color="auto"/>
      </w:divBdr>
    </w:div>
    <w:div w:id="1916545942">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72245154">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45326069">
      <w:bodyDiv w:val="1"/>
      <w:marLeft w:val="0"/>
      <w:marRight w:val="0"/>
      <w:marTop w:val="0"/>
      <w:marBottom w:val="0"/>
      <w:divBdr>
        <w:top w:val="none" w:sz="0" w:space="0" w:color="auto"/>
        <w:left w:val="none" w:sz="0" w:space="0" w:color="auto"/>
        <w:bottom w:val="none" w:sz="0" w:space="0" w:color="auto"/>
        <w:right w:val="none" w:sz="0" w:space="0" w:color="auto"/>
      </w:divBdr>
    </w:div>
    <w:div w:id="2046559009">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 w:id="2058697487">
      <w:bodyDiv w:val="1"/>
      <w:marLeft w:val="0"/>
      <w:marRight w:val="0"/>
      <w:marTop w:val="0"/>
      <w:marBottom w:val="0"/>
      <w:divBdr>
        <w:top w:val="none" w:sz="0" w:space="0" w:color="auto"/>
        <w:left w:val="none" w:sz="0" w:space="0" w:color="auto"/>
        <w:bottom w:val="none" w:sz="0" w:space="0" w:color="auto"/>
        <w:right w:val="none" w:sz="0" w:space="0" w:color="auto"/>
      </w:divBdr>
    </w:div>
    <w:div w:id="2092849443">
      <w:bodyDiv w:val="1"/>
      <w:marLeft w:val="0"/>
      <w:marRight w:val="0"/>
      <w:marTop w:val="0"/>
      <w:marBottom w:val="0"/>
      <w:divBdr>
        <w:top w:val="none" w:sz="0" w:space="0" w:color="auto"/>
        <w:left w:val="none" w:sz="0" w:space="0" w:color="auto"/>
        <w:bottom w:val="none" w:sz="0" w:space="0" w:color="auto"/>
        <w:right w:val="none" w:sz="0" w:space="0" w:color="auto"/>
      </w:divBdr>
    </w:div>
    <w:div w:id="209925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17.jp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microsoft.com/office/2016/09/relationships/commentsIds" Target="commentsIds.xml"/><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9.jp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a000890-e3a3-4737-96bc-2fe817a10bc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ADFA3F546E248BF37AA543A86E7CE" ma:contentTypeVersion="13" ma:contentTypeDescription="Create a new document." ma:contentTypeScope="" ma:versionID="49addc2c52f5a36e18db6f503630ee97">
  <xsd:schema xmlns:xsd="http://www.w3.org/2001/XMLSchema" xmlns:xs="http://www.w3.org/2001/XMLSchema" xmlns:p="http://schemas.microsoft.com/office/2006/metadata/properties" xmlns:ns3="6a000890-e3a3-4737-96bc-2fe817a10bc6" xmlns:ns4="3b4b42e0-c324-4989-8bab-1e5e1db2ab41" targetNamespace="http://schemas.microsoft.com/office/2006/metadata/properties" ma:root="true" ma:fieldsID="262f964a8f9a5c3e33411be2d200c931" ns3:_="" ns4:_="">
    <xsd:import namespace="6a000890-e3a3-4737-96bc-2fe817a10bc6"/>
    <xsd:import namespace="3b4b42e0-c324-4989-8bab-1e5e1db2ab4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000890-e3a3-4737-96bc-2fe817a10b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4b42e0-c324-4989-8bab-1e5e1db2ab4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0A62A3-E001-4CBC-A372-3EE729B4DF66}">
  <ds:schemaRefs>
    <ds:schemaRef ds:uri="http://purl.org/dc/elements/1.1/"/>
    <ds:schemaRef ds:uri="http://purl.org/dc/terms/"/>
    <ds:schemaRef ds:uri="http://schemas.openxmlformats.org/package/2006/metadata/core-properties"/>
    <ds:schemaRef ds:uri="http://www.w3.org/XML/1998/namespace"/>
    <ds:schemaRef ds:uri="3b4b42e0-c324-4989-8bab-1e5e1db2ab41"/>
    <ds:schemaRef ds:uri="http://purl.org/dc/dcmitype/"/>
    <ds:schemaRef ds:uri="http://schemas.microsoft.com/office/2006/documentManagement/types"/>
    <ds:schemaRef ds:uri="http://schemas.microsoft.com/office/infopath/2007/PartnerControls"/>
    <ds:schemaRef ds:uri="6a000890-e3a3-4737-96bc-2fe817a10bc6"/>
    <ds:schemaRef ds:uri="http://schemas.microsoft.com/office/2006/metadata/properties"/>
  </ds:schemaRefs>
</ds:datastoreItem>
</file>

<file path=customXml/itemProps2.xml><?xml version="1.0" encoding="utf-8"?>
<ds:datastoreItem xmlns:ds="http://schemas.openxmlformats.org/officeDocument/2006/customXml" ds:itemID="{7BC079BE-E5C1-41D1-B134-86DE2610F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000890-e3a3-4737-96bc-2fe817a10bc6"/>
    <ds:schemaRef ds:uri="3b4b42e0-c324-4989-8bab-1e5e1db2a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customXml/itemProps4.xml><?xml version="1.0" encoding="utf-8"?>
<ds:datastoreItem xmlns:ds="http://schemas.openxmlformats.org/officeDocument/2006/customXml" ds:itemID="{8FE87A5A-DE0A-4EC4-A6A3-7389460530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55</Pages>
  <Words>3979</Words>
  <Characters>22685</Characters>
  <Application>Microsoft Office Word</Application>
  <DocSecurity>0</DocSecurity>
  <Lines>189</Lines>
  <Paragraphs>53</Paragraphs>
  <ScaleCrop>false</ScaleCrop>
  <Company/>
  <LinksUpToDate>false</LinksUpToDate>
  <CharactersWithSpaces>26611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44</cp:revision>
  <cp:lastPrinted>2025-05-20T09:25:00Z</cp:lastPrinted>
  <dcterms:created xsi:type="dcterms:W3CDTF">2025-05-20T06:35:00Z</dcterms:created>
  <dcterms:modified xsi:type="dcterms:W3CDTF">2025-05-20T09:26:00Z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0x0101003A0ADFA3F546E248BF37AA543A86E7CE</vt:lpwstr>
  </property>
</Properties>
</file>